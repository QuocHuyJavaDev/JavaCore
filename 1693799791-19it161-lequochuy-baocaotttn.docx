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5E929" w14:textId="77777777" w:rsidR="00E543EB" w:rsidRDefault="00E543EB" w:rsidP="002256E6">
      <w:pPr>
        <w:spacing w:line="240" w:lineRule="auto"/>
        <w:jc w:val="center"/>
        <w:rPr>
          <w:rFonts w:cs="Times New Roman"/>
          <w:color w:val="000000"/>
          <w:sz w:val="28"/>
          <w:szCs w:val="28"/>
        </w:rPr>
      </w:pPr>
      <w:r>
        <w:rPr>
          <w:rFonts w:cs="Times New Roman"/>
          <w:b/>
          <w:noProof/>
          <w:sz w:val="32"/>
          <w:szCs w:val="32"/>
        </w:rPr>
        <w:drawing>
          <wp:anchor distT="0" distB="0" distL="114300" distR="114300" simplePos="0" relativeHeight="251658240" behindDoc="0" locked="0" layoutInCell="1" allowOverlap="1" wp14:anchorId="51407D25" wp14:editId="320DE68F">
            <wp:simplePos x="0" y="0"/>
            <wp:positionH relativeFrom="column">
              <wp:posOffset>53340</wp:posOffset>
            </wp:positionH>
            <wp:positionV relativeFrom="paragraph">
              <wp:posOffset>184785</wp:posOffset>
            </wp:positionV>
            <wp:extent cx="1238250" cy="75501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r>
        <w:rPr>
          <w:rFonts w:cs="Times New Roman"/>
          <w:color w:val="000000"/>
          <w:sz w:val="28"/>
          <w:szCs w:val="28"/>
        </w:rPr>
        <w:t xml:space="preserve">   </w:t>
      </w:r>
    </w:p>
    <w:p w14:paraId="28CE8803" w14:textId="77777777" w:rsidR="002256E6" w:rsidRPr="002256E6" w:rsidRDefault="00E543EB" w:rsidP="002256E6">
      <w:pPr>
        <w:spacing w:line="240" w:lineRule="auto"/>
        <w:jc w:val="center"/>
        <w:rPr>
          <w:rFonts w:cs="Times New Roman"/>
          <w:color w:val="000000"/>
          <w:sz w:val="28"/>
          <w:szCs w:val="28"/>
        </w:rPr>
      </w:pPr>
      <w:r>
        <w:rPr>
          <w:rFonts w:cs="Times New Roman"/>
          <w:color w:val="000000"/>
          <w:sz w:val="28"/>
          <w:szCs w:val="28"/>
        </w:rPr>
        <w:t xml:space="preserve">                            </w:t>
      </w:r>
      <w:r w:rsidR="002256E6" w:rsidRPr="002256E6">
        <w:rPr>
          <w:rFonts w:cs="Times New Roman"/>
          <w:color w:val="000000"/>
          <w:sz w:val="28"/>
          <w:szCs w:val="28"/>
        </w:rPr>
        <w:t xml:space="preserve">TRƯỜNG </w:t>
      </w:r>
      <w:r>
        <w:rPr>
          <w:rFonts w:cs="Times New Roman"/>
          <w:color w:val="000000"/>
          <w:sz w:val="28"/>
          <w:szCs w:val="28"/>
        </w:rPr>
        <w:t>ĐẠI HỌC</w:t>
      </w:r>
      <w:r w:rsidR="002256E6" w:rsidRPr="002256E6">
        <w:rPr>
          <w:rFonts w:cs="Times New Roman"/>
          <w:color w:val="000000"/>
          <w:sz w:val="28"/>
          <w:szCs w:val="28"/>
        </w:rPr>
        <w:t xml:space="preserve"> CÔNG NGHỆ THÔNG TIN </w:t>
      </w:r>
    </w:p>
    <w:p w14:paraId="1644A4D2" w14:textId="77777777" w:rsidR="002256E6" w:rsidRPr="002256E6" w:rsidRDefault="00E543EB" w:rsidP="002256E6">
      <w:pPr>
        <w:spacing w:line="240" w:lineRule="auto"/>
        <w:jc w:val="center"/>
        <w:rPr>
          <w:rFonts w:cs="Times New Roman"/>
          <w:color w:val="000000"/>
          <w:sz w:val="28"/>
          <w:szCs w:val="28"/>
        </w:rPr>
      </w:pPr>
      <w:r>
        <w:rPr>
          <w:rFonts w:cs="Times New Roman"/>
          <w:color w:val="000000"/>
          <w:sz w:val="28"/>
          <w:szCs w:val="28"/>
        </w:rPr>
        <w:t xml:space="preserve">                           VÀ TRUYỀN THÔNG</w:t>
      </w:r>
      <w:r w:rsidR="002256E6" w:rsidRPr="002256E6">
        <w:rPr>
          <w:rFonts w:cs="Times New Roman"/>
          <w:color w:val="000000"/>
          <w:sz w:val="28"/>
          <w:szCs w:val="28"/>
        </w:rPr>
        <w:t xml:space="preserve"> VIỆT - HÀN </w:t>
      </w:r>
    </w:p>
    <w:p w14:paraId="6273DBF0" w14:textId="77777777" w:rsidR="002256E6" w:rsidRPr="002256E6" w:rsidRDefault="00E543EB" w:rsidP="003D0870">
      <w:pPr>
        <w:spacing w:line="240" w:lineRule="auto"/>
        <w:jc w:val="center"/>
        <w:rPr>
          <w:rFonts w:cs="Times New Roman"/>
          <w:b/>
          <w:color w:val="000000"/>
          <w:sz w:val="32"/>
          <w:szCs w:val="32"/>
        </w:rPr>
      </w:pPr>
      <w:r>
        <w:rPr>
          <w:rFonts w:cs="Times New Roman"/>
          <w:b/>
          <w:color w:val="000000"/>
          <w:sz w:val="32"/>
          <w:szCs w:val="32"/>
        </w:rPr>
        <w:t xml:space="preserve">                        </w:t>
      </w:r>
      <w:r w:rsidR="002256E6" w:rsidRPr="002256E6">
        <w:rPr>
          <w:rFonts w:cs="Times New Roman"/>
          <w:b/>
          <w:color w:val="000000"/>
          <w:sz w:val="32"/>
          <w:szCs w:val="32"/>
        </w:rPr>
        <w:t xml:space="preserve">KHOA </w:t>
      </w:r>
      <w:r w:rsidR="003D0870">
        <w:rPr>
          <w:rFonts w:cs="Times New Roman"/>
          <w:b/>
          <w:color w:val="000000"/>
          <w:sz w:val="32"/>
          <w:szCs w:val="32"/>
        </w:rPr>
        <w:t>KHOA HỌC MÁY TÍNH</w:t>
      </w:r>
    </w:p>
    <w:p w14:paraId="11C96340" w14:textId="77777777" w:rsidR="002256E6" w:rsidRPr="002256E6" w:rsidRDefault="002256E6" w:rsidP="002256E6">
      <w:pPr>
        <w:spacing w:line="240" w:lineRule="auto"/>
        <w:jc w:val="center"/>
        <w:rPr>
          <w:rFonts w:cs="Times New Roman"/>
          <w:color w:val="000000"/>
        </w:rPr>
      </w:pPr>
    </w:p>
    <w:p w14:paraId="75F158A7" w14:textId="77777777" w:rsidR="002256E6" w:rsidRPr="002256E6" w:rsidRDefault="002256E6" w:rsidP="002256E6">
      <w:pPr>
        <w:spacing w:line="240" w:lineRule="auto"/>
        <w:rPr>
          <w:rFonts w:cs="Times New Roman"/>
          <w:b/>
          <w:sz w:val="32"/>
          <w:szCs w:val="32"/>
        </w:rPr>
      </w:pPr>
    </w:p>
    <w:p w14:paraId="46E2E6AB" w14:textId="77777777" w:rsidR="002256E6" w:rsidRPr="002256E6" w:rsidRDefault="002256E6" w:rsidP="002256E6">
      <w:pPr>
        <w:spacing w:line="240" w:lineRule="auto"/>
        <w:rPr>
          <w:rFonts w:cs="Times New Roman"/>
          <w:b/>
          <w:sz w:val="32"/>
          <w:szCs w:val="32"/>
        </w:rPr>
      </w:pPr>
    </w:p>
    <w:p w14:paraId="09B80C76" w14:textId="77777777" w:rsidR="002256E6" w:rsidRPr="002256E6" w:rsidRDefault="002256E6" w:rsidP="002256E6">
      <w:pPr>
        <w:spacing w:line="240" w:lineRule="auto"/>
        <w:jc w:val="center"/>
        <w:rPr>
          <w:rFonts w:cs="Times New Roman"/>
          <w:b/>
          <w:bCs/>
          <w:sz w:val="50"/>
          <w:szCs w:val="36"/>
        </w:rPr>
      </w:pPr>
    </w:p>
    <w:p w14:paraId="74C2B247" w14:textId="77777777" w:rsidR="002256E6" w:rsidRPr="002256E6" w:rsidRDefault="00303EE3" w:rsidP="002256E6">
      <w:pPr>
        <w:spacing w:before="120" w:line="240" w:lineRule="auto"/>
        <w:jc w:val="center"/>
        <w:rPr>
          <w:rFonts w:cs="Times New Roman"/>
          <w:b/>
          <w:bCs/>
          <w:sz w:val="50"/>
          <w:szCs w:val="36"/>
        </w:rPr>
      </w:pPr>
      <w:r>
        <w:rPr>
          <w:rFonts w:cs="Times New Roman"/>
          <w:b/>
          <w:bCs/>
          <w:sz w:val="50"/>
          <w:szCs w:val="36"/>
        </w:rPr>
        <w:t>BÁO CÁO</w:t>
      </w:r>
    </w:p>
    <w:p w14:paraId="6C3E3C76" w14:textId="45278759" w:rsidR="002256E6" w:rsidRPr="002256E6" w:rsidRDefault="002256E6" w:rsidP="002256E6">
      <w:pPr>
        <w:spacing w:before="120" w:line="240" w:lineRule="auto"/>
        <w:jc w:val="center"/>
        <w:rPr>
          <w:rFonts w:cs="Times New Roman"/>
          <w:b/>
          <w:bCs/>
          <w:sz w:val="40"/>
          <w:szCs w:val="36"/>
        </w:rPr>
      </w:pPr>
      <w:r w:rsidRPr="002256E6">
        <w:rPr>
          <w:rFonts w:cs="Times New Roman"/>
          <w:b/>
          <w:bCs/>
          <w:sz w:val="40"/>
          <w:szCs w:val="36"/>
        </w:rPr>
        <w:t xml:space="preserve">THỰC TẬP </w:t>
      </w:r>
      <w:r w:rsidR="009A31D2">
        <w:rPr>
          <w:rFonts w:cs="Times New Roman"/>
          <w:b/>
          <w:bCs/>
          <w:sz w:val="40"/>
          <w:szCs w:val="36"/>
        </w:rPr>
        <w:t>TỐT NGHIỆP</w:t>
      </w:r>
    </w:p>
    <w:p w14:paraId="2AA25FA6" w14:textId="77777777" w:rsidR="002256E6" w:rsidRPr="002256E6" w:rsidRDefault="002256E6" w:rsidP="002256E6">
      <w:pPr>
        <w:spacing w:before="120" w:line="240" w:lineRule="auto"/>
        <w:jc w:val="center"/>
        <w:rPr>
          <w:rFonts w:cs="Times New Roman"/>
          <w:b/>
          <w:bCs/>
          <w:sz w:val="28"/>
          <w:szCs w:val="28"/>
        </w:rPr>
      </w:pPr>
    </w:p>
    <w:p w14:paraId="323C229F" w14:textId="77777777" w:rsidR="002256E6" w:rsidRPr="002256E6" w:rsidRDefault="002256E6" w:rsidP="002256E6">
      <w:pPr>
        <w:spacing w:before="120" w:line="240" w:lineRule="auto"/>
        <w:jc w:val="center"/>
        <w:rPr>
          <w:rFonts w:cs="Times New Roman"/>
          <w:b/>
          <w:bCs/>
          <w:sz w:val="34"/>
          <w:szCs w:val="30"/>
        </w:rPr>
      </w:pPr>
    </w:p>
    <w:p w14:paraId="4808F3E5" w14:textId="77777777" w:rsidR="002256E6" w:rsidRPr="002256E6" w:rsidRDefault="002256E6" w:rsidP="002256E6">
      <w:pPr>
        <w:spacing w:before="120" w:line="240" w:lineRule="auto"/>
        <w:jc w:val="center"/>
        <w:rPr>
          <w:rFonts w:cs="Times New Roman"/>
          <w:b/>
          <w:bCs/>
          <w:sz w:val="34"/>
          <w:szCs w:val="30"/>
        </w:rPr>
      </w:pPr>
    </w:p>
    <w:p w14:paraId="1A8172A2" w14:textId="3085EFDA" w:rsidR="002256E6" w:rsidRPr="00A06607" w:rsidRDefault="00A06607" w:rsidP="002256E6">
      <w:pPr>
        <w:spacing w:before="120" w:line="240" w:lineRule="auto"/>
        <w:jc w:val="center"/>
        <w:rPr>
          <w:rFonts w:cs="Times New Roman"/>
          <w:b/>
          <w:bCs/>
          <w:sz w:val="32"/>
          <w:szCs w:val="26"/>
        </w:rPr>
      </w:pPr>
      <w:r w:rsidRPr="00A06607">
        <w:rPr>
          <w:rFonts w:cs="Times New Roman"/>
          <w:b/>
          <w:bCs/>
          <w:sz w:val="32"/>
          <w:szCs w:val="26"/>
        </w:rPr>
        <w:t>TÊN ĐỀ TÀI</w:t>
      </w:r>
    </w:p>
    <w:p w14:paraId="64D24C47" w14:textId="425453C3" w:rsidR="002256E6" w:rsidRPr="002256E6" w:rsidRDefault="009A31D2" w:rsidP="00544570">
      <w:pPr>
        <w:spacing w:before="120" w:line="240" w:lineRule="auto"/>
        <w:jc w:val="center"/>
        <w:rPr>
          <w:rFonts w:cs="Times New Roman"/>
          <w:b/>
          <w:bCs/>
          <w:sz w:val="30"/>
          <w:szCs w:val="26"/>
        </w:rPr>
      </w:pPr>
      <w:r>
        <w:rPr>
          <w:rFonts w:cs="Times New Roman"/>
          <w:b/>
          <w:bCs/>
          <w:sz w:val="30"/>
          <w:szCs w:val="26"/>
        </w:rPr>
        <w:t>TÌM HIỂU VÀ MÔ PHỎNG LẠI ỨNG DỤNG SAP ERP</w:t>
      </w:r>
    </w:p>
    <w:p w14:paraId="72C53773" w14:textId="77777777" w:rsidR="002256E6" w:rsidRPr="002256E6" w:rsidRDefault="002256E6" w:rsidP="002256E6">
      <w:pPr>
        <w:spacing w:before="120" w:line="240" w:lineRule="auto"/>
        <w:jc w:val="center"/>
        <w:rPr>
          <w:rFonts w:cs="Times New Roman"/>
          <w:sz w:val="28"/>
        </w:rPr>
      </w:pPr>
    </w:p>
    <w:p w14:paraId="12ED3A0E" w14:textId="77777777" w:rsidR="002256E6" w:rsidRPr="002256E6" w:rsidRDefault="002256E6" w:rsidP="002256E6">
      <w:pPr>
        <w:spacing w:before="120" w:line="240" w:lineRule="auto"/>
        <w:jc w:val="center"/>
        <w:rPr>
          <w:rFonts w:cs="Times New Roman"/>
        </w:rPr>
      </w:pPr>
    </w:p>
    <w:p w14:paraId="31D8E78E" w14:textId="0D2E9C04" w:rsidR="002256E6" w:rsidRDefault="002256E6" w:rsidP="002256E6">
      <w:pPr>
        <w:spacing w:before="120" w:line="240" w:lineRule="auto"/>
        <w:jc w:val="center"/>
        <w:rPr>
          <w:rFonts w:cs="Times New Roman"/>
        </w:rPr>
      </w:pPr>
    </w:p>
    <w:p w14:paraId="5023EB24" w14:textId="0D4BFD69" w:rsidR="00544570" w:rsidRDefault="00544570" w:rsidP="002256E6">
      <w:pPr>
        <w:spacing w:before="120" w:line="240" w:lineRule="auto"/>
        <w:jc w:val="center"/>
        <w:rPr>
          <w:rFonts w:cs="Times New Roman"/>
        </w:rPr>
      </w:pPr>
    </w:p>
    <w:p w14:paraId="37457013" w14:textId="77777777" w:rsidR="00544570" w:rsidRPr="002256E6" w:rsidRDefault="00544570" w:rsidP="002256E6">
      <w:pPr>
        <w:spacing w:before="120" w:line="240" w:lineRule="auto"/>
        <w:jc w:val="center"/>
        <w:rPr>
          <w:rFonts w:cs="Times New Roman"/>
        </w:rPr>
      </w:pPr>
    </w:p>
    <w:p w14:paraId="6937FC77" w14:textId="77777777" w:rsidR="002256E6" w:rsidRPr="002256E6" w:rsidRDefault="002256E6" w:rsidP="002256E6">
      <w:pPr>
        <w:tabs>
          <w:tab w:val="left" w:pos="3780"/>
        </w:tabs>
        <w:spacing w:before="120" w:line="240" w:lineRule="auto"/>
        <w:ind w:left="3957" w:hanging="2160"/>
        <w:rPr>
          <w:rFonts w:cs="Times New Roman"/>
          <w:b/>
          <w:bCs/>
          <w:sz w:val="28"/>
          <w:szCs w:val="28"/>
        </w:rPr>
      </w:pPr>
    </w:p>
    <w:p w14:paraId="23DD3ED1" w14:textId="23DC7980" w:rsidR="002256E6" w:rsidRPr="002256E6" w:rsidRDefault="002256E6" w:rsidP="00544570">
      <w:pPr>
        <w:tabs>
          <w:tab w:val="left" w:pos="4860"/>
        </w:tabs>
        <w:spacing w:before="120" w:line="240" w:lineRule="auto"/>
        <w:ind w:left="2070" w:firstLine="0"/>
        <w:rPr>
          <w:rFonts w:cs="Times New Roman"/>
          <w:b/>
          <w:bCs/>
          <w:sz w:val="28"/>
          <w:szCs w:val="28"/>
        </w:rPr>
      </w:pPr>
      <w:r w:rsidRPr="002256E6">
        <w:rPr>
          <w:rFonts w:cs="Times New Roman"/>
          <w:b/>
          <w:bCs/>
          <w:sz w:val="28"/>
          <w:szCs w:val="28"/>
        </w:rPr>
        <w:t>Sinh viên thực hiệ</w:t>
      </w:r>
      <w:r w:rsidR="009A31D2">
        <w:rPr>
          <w:rFonts w:cs="Times New Roman"/>
          <w:b/>
          <w:bCs/>
          <w:sz w:val="28"/>
          <w:szCs w:val="28"/>
        </w:rPr>
        <w:t>n</w:t>
      </w:r>
      <w:r w:rsidR="009A31D2">
        <w:rPr>
          <w:rFonts w:cs="Times New Roman"/>
          <w:b/>
          <w:bCs/>
          <w:sz w:val="28"/>
          <w:szCs w:val="28"/>
        </w:rPr>
        <w:tab/>
        <w:t>: LÊ QUỐC HUY</w:t>
      </w:r>
    </w:p>
    <w:p w14:paraId="79BFACBE" w14:textId="39DE8277" w:rsidR="002256E6" w:rsidRPr="002256E6" w:rsidRDefault="002256E6" w:rsidP="00544570">
      <w:pPr>
        <w:tabs>
          <w:tab w:val="left" w:pos="4860"/>
        </w:tabs>
        <w:spacing w:before="120" w:line="240" w:lineRule="auto"/>
        <w:ind w:left="2070" w:firstLine="0"/>
        <w:rPr>
          <w:rFonts w:cs="Times New Roman"/>
          <w:b/>
          <w:bCs/>
          <w:sz w:val="28"/>
          <w:szCs w:val="28"/>
        </w:rPr>
      </w:pPr>
      <w:r w:rsidRPr="002256E6">
        <w:rPr>
          <w:rFonts w:cs="Times New Roman"/>
          <w:b/>
          <w:bCs/>
          <w:sz w:val="28"/>
          <w:szCs w:val="28"/>
        </w:rPr>
        <w:t>Lớ</w:t>
      </w:r>
      <w:r w:rsidR="009A31D2">
        <w:rPr>
          <w:rFonts w:cs="Times New Roman"/>
          <w:b/>
          <w:bCs/>
          <w:sz w:val="28"/>
          <w:szCs w:val="28"/>
        </w:rPr>
        <w:t>p</w:t>
      </w:r>
      <w:r w:rsidR="009A31D2">
        <w:rPr>
          <w:rFonts w:cs="Times New Roman"/>
          <w:b/>
          <w:bCs/>
          <w:sz w:val="28"/>
          <w:szCs w:val="28"/>
        </w:rPr>
        <w:tab/>
        <w:t>: 19IT3</w:t>
      </w:r>
    </w:p>
    <w:p w14:paraId="4952E68A" w14:textId="090937B6" w:rsidR="002256E6" w:rsidRPr="002256E6" w:rsidRDefault="002256E6" w:rsidP="00544570">
      <w:pPr>
        <w:tabs>
          <w:tab w:val="left" w:pos="4860"/>
        </w:tabs>
        <w:spacing w:before="120" w:line="240" w:lineRule="auto"/>
        <w:ind w:left="2070" w:firstLine="0"/>
        <w:rPr>
          <w:rFonts w:cs="Times New Roman"/>
          <w:b/>
          <w:bCs/>
          <w:sz w:val="28"/>
          <w:szCs w:val="28"/>
        </w:rPr>
      </w:pPr>
      <w:r w:rsidRPr="002256E6">
        <w:rPr>
          <w:rFonts w:cs="Times New Roman"/>
          <w:b/>
          <w:bCs/>
          <w:sz w:val="28"/>
          <w:szCs w:val="28"/>
        </w:rPr>
        <w:t>Giảng viên hướng dẫn</w:t>
      </w:r>
      <w:r w:rsidR="00C22F54">
        <w:rPr>
          <w:rFonts w:cs="Times New Roman"/>
          <w:b/>
          <w:bCs/>
          <w:sz w:val="28"/>
          <w:szCs w:val="28"/>
        </w:rPr>
        <w:tab/>
      </w:r>
      <w:r w:rsidR="009A31D2">
        <w:rPr>
          <w:rFonts w:cs="Times New Roman"/>
          <w:b/>
          <w:bCs/>
          <w:sz w:val="28"/>
          <w:szCs w:val="28"/>
        </w:rPr>
        <w:t>: THS. LÊ VIẾT TRƯƠNG</w:t>
      </w:r>
    </w:p>
    <w:p w14:paraId="0C631D2B" w14:textId="4698C486" w:rsidR="002A074A" w:rsidRDefault="002256E6" w:rsidP="00544570">
      <w:pPr>
        <w:tabs>
          <w:tab w:val="left" w:pos="4860"/>
        </w:tabs>
        <w:spacing w:before="120" w:line="240" w:lineRule="auto"/>
        <w:ind w:left="2070" w:firstLine="0"/>
        <w:rPr>
          <w:rFonts w:cs="Times New Roman"/>
          <w:b/>
          <w:bCs/>
          <w:sz w:val="28"/>
          <w:szCs w:val="28"/>
        </w:rPr>
      </w:pPr>
      <w:r w:rsidRPr="002256E6">
        <w:rPr>
          <w:rFonts w:cs="Times New Roman"/>
          <w:b/>
          <w:bCs/>
          <w:sz w:val="28"/>
          <w:szCs w:val="28"/>
        </w:rPr>
        <w:t xml:space="preserve">Đơn vị thực tập </w:t>
      </w:r>
      <w:r w:rsidRPr="002256E6">
        <w:rPr>
          <w:rFonts w:cs="Times New Roman"/>
          <w:b/>
          <w:bCs/>
          <w:sz w:val="28"/>
          <w:szCs w:val="28"/>
        </w:rPr>
        <w:tab/>
        <w:t>:</w:t>
      </w:r>
      <w:r w:rsidR="009A31D2">
        <w:rPr>
          <w:rFonts w:cs="Times New Roman"/>
          <w:b/>
          <w:bCs/>
          <w:sz w:val="28"/>
          <w:szCs w:val="28"/>
        </w:rPr>
        <w:t xml:space="preserve"> CÔNG TY TNHH C-FORCE VN</w:t>
      </w:r>
    </w:p>
    <w:p w14:paraId="5162B6B6" w14:textId="6B349AA3" w:rsidR="002256E6" w:rsidRPr="002256E6" w:rsidRDefault="002A074A" w:rsidP="00544570">
      <w:pPr>
        <w:tabs>
          <w:tab w:val="left" w:pos="4860"/>
        </w:tabs>
        <w:spacing w:before="120" w:line="240" w:lineRule="auto"/>
        <w:ind w:left="2070" w:firstLine="0"/>
        <w:rPr>
          <w:rFonts w:cs="Times New Roman"/>
          <w:b/>
          <w:bCs/>
          <w:sz w:val="28"/>
          <w:szCs w:val="28"/>
        </w:rPr>
      </w:pPr>
      <w:r>
        <w:rPr>
          <w:rFonts w:cs="Times New Roman"/>
          <w:b/>
          <w:bCs/>
          <w:sz w:val="28"/>
          <w:szCs w:val="28"/>
        </w:rPr>
        <w:t>Người hướng dẫ</w:t>
      </w:r>
      <w:r w:rsidR="00C22F54">
        <w:rPr>
          <w:rFonts w:cs="Times New Roman"/>
          <w:b/>
          <w:bCs/>
          <w:sz w:val="28"/>
          <w:szCs w:val="28"/>
        </w:rPr>
        <w:t>n</w:t>
      </w:r>
      <w:r w:rsidR="00C22F54">
        <w:rPr>
          <w:rFonts w:cs="Times New Roman"/>
          <w:b/>
          <w:bCs/>
          <w:sz w:val="28"/>
          <w:szCs w:val="28"/>
        </w:rPr>
        <w:tab/>
        <w:t>:</w:t>
      </w:r>
      <w:r w:rsidR="002256E6" w:rsidRPr="002256E6">
        <w:rPr>
          <w:rFonts w:cs="Times New Roman"/>
          <w:b/>
          <w:bCs/>
          <w:sz w:val="28"/>
          <w:szCs w:val="28"/>
        </w:rPr>
        <w:tab/>
      </w:r>
      <w:r w:rsidR="009A31D2">
        <w:rPr>
          <w:rFonts w:cs="Times New Roman"/>
          <w:b/>
          <w:bCs/>
          <w:sz w:val="28"/>
          <w:szCs w:val="28"/>
        </w:rPr>
        <w:t>TRẦN TRỌNG QUỐC</w:t>
      </w:r>
    </w:p>
    <w:p w14:paraId="530857E1" w14:textId="77777777" w:rsidR="002256E6" w:rsidRPr="002256E6" w:rsidRDefault="002256E6" w:rsidP="009A31D2">
      <w:pPr>
        <w:spacing w:before="120" w:line="240" w:lineRule="auto"/>
        <w:ind w:left="2070"/>
        <w:jc w:val="center"/>
        <w:rPr>
          <w:rFonts w:cs="Times New Roman"/>
          <w:sz w:val="18"/>
          <w:szCs w:val="18"/>
        </w:rPr>
      </w:pPr>
    </w:p>
    <w:p w14:paraId="022044EF" w14:textId="77777777" w:rsidR="002256E6" w:rsidRPr="002256E6" w:rsidRDefault="002256E6" w:rsidP="002256E6">
      <w:pPr>
        <w:spacing w:before="120" w:line="240" w:lineRule="auto"/>
        <w:jc w:val="center"/>
        <w:rPr>
          <w:rFonts w:cs="Times New Roman"/>
        </w:rPr>
      </w:pPr>
    </w:p>
    <w:p w14:paraId="2B013168" w14:textId="77777777" w:rsidR="002256E6" w:rsidRPr="002256E6" w:rsidRDefault="002256E6" w:rsidP="002256E6">
      <w:pPr>
        <w:spacing w:before="120" w:line="240" w:lineRule="auto"/>
        <w:jc w:val="center"/>
        <w:rPr>
          <w:rFonts w:cs="Times New Roman"/>
        </w:rPr>
      </w:pPr>
    </w:p>
    <w:p w14:paraId="67D13F8B" w14:textId="77777777" w:rsidR="002256E6" w:rsidRPr="002256E6" w:rsidRDefault="002256E6" w:rsidP="002256E6">
      <w:pPr>
        <w:spacing w:before="120" w:line="240" w:lineRule="auto"/>
        <w:jc w:val="center"/>
        <w:rPr>
          <w:rFonts w:cs="Times New Roman"/>
        </w:rPr>
      </w:pPr>
    </w:p>
    <w:p w14:paraId="617FA364" w14:textId="77777777" w:rsidR="002256E6" w:rsidRPr="002256E6" w:rsidRDefault="002256E6" w:rsidP="002256E6">
      <w:pPr>
        <w:spacing w:before="120" w:line="240" w:lineRule="auto"/>
        <w:jc w:val="center"/>
        <w:rPr>
          <w:rFonts w:cs="Times New Roman"/>
        </w:rPr>
      </w:pPr>
    </w:p>
    <w:p w14:paraId="78AC22BE" w14:textId="77777777" w:rsidR="002256E6" w:rsidRPr="002256E6" w:rsidRDefault="002256E6" w:rsidP="002256E6">
      <w:pPr>
        <w:spacing w:before="120" w:line="240" w:lineRule="auto"/>
        <w:jc w:val="center"/>
        <w:rPr>
          <w:rFonts w:cs="Times New Roman"/>
        </w:rPr>
      </w:pPr>
    </w:p>
    <w:p w14:paraId="7EBDD70B" w14:textId="43BE4514" w:rsidR="002256E6" w:rsidRPr="002256E6" w:rsidRDefault="002256E6" w:rsidP="002256E6">
      <w:pPr>
        <w:spacing w:before="120" w:line="240" w:lineRule="auto"/>
        <w:ind w:right="387"/>
        <w:jc w:val="center"/>
        <w:rPr>
          <w:rFonts w:cs="Times New Roman"/>
          <w:b/>
          <w:i/>
          <w:sz w:val="28"/>
        </w:rPr>
      </w:pPr>
      <w:r w:rsidRPr="002256E6">
        <w:rPr>
          <w:rFonts w:cs="Times New Roman"/>
          <w:b/>
          <w:i/>
          <w:sz w:val="28"/>
        </w:rPr>
        <w:t>Đà Nẵ</w:t>
      </w:r>
      <w:r w:rsidR="009A31D2">
        <w:rPr>
          <w:rFonts w:cs="Times New Roman"/>
          <w:b/>
          <w:i/>
          <w:sz w:val="28"/>
        </w:rPr>
        <w:t>ng, tháng 9</w:t>
      </w:r>
      <w:r w:rsidRPr="002256E6">
        <w:rPr>
          <w:rFonts w:cs="Times New Roman"/>
          <w:b/>
          <w:i/>
          <w:sz w:val="28"/>
        </w:rPr>
        <w:t xml:space="preserve"> năm</w:t>
      </w:r>
      <w:r w:rsidR="00C22F54">
        <w:rPr>
          <w:rFonts w:cs="Times New Roman"/>
          <w:b/>
          <w:i/>
          <w:sz w:val="28"/>
        </w:rPr>
        <w:t xml:space="preserve"> 20</w:t>
      </w:r>
      <w:r w:rsidR="009A31D2">
        <w:rPr>
          <w:rFonts w:cs="Times New Roman"/>
          <w:b/>
          <w:i/>
          <w:sz w:val="28"/>
        </w:rPr>
        <w:t>23</w:t>
      </w:r>
    </w:p>
    <w:p w14:paraId="53EFC34C" w14:textId="63165F82" w:rsidR="009A31D2" w:rsidRDefault="009A31D2">
      <w:pPr>
        <w:rPr>
          <w:rFonts w:cs="Times New Roman"/>
        </w:rPr>
      </w:pPr>
      <w:r>
        <w:rPr>
          <w:rFonts w:cs="Times New Roman"/>
        </w:rPr>
        <w:br w:type="page"/>
      </w:r>
    </w:p>
    <w:p w14:paraId="49D247A3" w14:textId="77777777" w:rsidR="009A31D2" w:rsidRDefault="009A31D2" w:rsidP="009A31D2">
      <w:pPr>
        <w:spacing w:line="240" w:lineRule="auto"/>
        <w:jc w:val="center"/>
        <w:rPr>
          <w:rFonts w:cs="Times New Roman"/>
          <w:color w:val="000000"/>
          <w:sz w:val="28"/>
          <w:szCs w:val="28"/>
        </w:rPr>
      </w:pPr>
      <w:r>
        <w:rPr>
          <w:rFonts w:cs="Times New Roman"/>
          <w:b/>
          <w:noProof/>
          <w:sz w:val="32"/>
          <w:szCs w:val="32"/>
        </w:rPr>
        <w:lastRenderedPageBreak/>
        <w:drawing>
          <wp:anchor distT="0" distB="0" distL="114300" distR="114300" simplePos="0" relativeHeight="251660288" behindDoc="0" locked="0" layoutInCell="1" allowOverlap="1" wp14:anchorId="154A68B6" wp14:editId="629FCB2F">
            <wp:simplePos x="0" y="0"/>
            <wp:positionH relativeFrom="column">
              <wp:posOffset>53340</wp:posOffset>
            </wp:positionH>
            <wp:positionV relativeFrom="paragraph">
              <wp:posOffset>184785</wp:posOffset>
            </wp:positionV>
            <wp:extent cx="1238250" cy="755015"/>
            <wp:effectExtent l="0" t="0" r="0"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r>
        <w:rPr>
          <w:rFonts w:cs="Times New Roman"/>
          <w:color w:val="000000"/>
          <w:sz w:val="28"/>
          <w:szCs w:val="28"/>
        </w:rPr>
        <w:t xml:space="preserve">   </w:t>
      </w:r>
    </w:p>
    <w:p w14:paraId="2313052B" w14:textId="77777777" w:rsidR="009A31D2" w:rsidRPr="002256E6" w:rsidRDefault="009A31D2" w:rsidP="009A31D2">
      <w:pPr>
        <w:spacing w:line="240" w:lineRule="auto"/>
        <w:jc w:val="center"/>
        <w:rPr>
          <w:rFonts w:cs="Times New Roman"/>
          <w:color w:val="000000"/>
          <w:sz w:val="28"/>
          <w:szCs w:val="28"/>
        </w:rPr>
      </w:pPr>
      <w:r>
        <w:rPr>
          <w:rFonts w:cs="Times New Roman"/>
          <w:color w:val="000000"/>
          <w:sz w:val="28"/>
          <w:szCs w:val="28"/>
        </w:rPr>
        <w:t xml:space="preserve">                            </w:t>
      </w:r>
      <w:r w:rsidRPr="002256E6">
        <w:rPr>
          <w:rFonts w:cs="Times New Roman"/>
          <w:color w:val="000000"/>
          <w:sz w:val="28"/>
          <w:szCs w:val="28"/>
        </w:rPr>
        <w:t xml:space="preserve">TRƯỜNG </w:t>
      </w:r>
      <w:r>
        <w:rPr>
          <w:rFonts w:cs="Times New Roman"/>
          <w:color w:val="000000"/>
          <w:sz w:val="28"/>
          <w:szCs w:val="28"/>
        </w:rPr>
        <w:t>ĐẠI HỌC</w:t>
      </w:r>
      <w:r w:rsidRPr="002256E6">
        <w:rPr>
          <w:rFonts w:cs="Times New Roman"/>
          <w:color w:val="000000"/>
          <w:sz w:val="28"/>
          <w:szCs w:val="28"/>
        </w:rPr>
        <w:t xml:space="preserve"> CÔNG NGHỆ THÔNG TIN </w:t>
      </w:r>
    </w:p>
    <w:p w14:paraId="2BBA0B01" w14:textId="77777777" w:rsidR="009A31D2" w:rsidRPr="002256E6" w:rsidRDefault="009A31D2" w:rsidP="009A31D2">
      <w:pPr>
        <w:spacing w:line="240" w:lineRule="auto"/>
        <w:jc w:val="center"/>
        <w:rPr>
          <w:rFonts w:cs="Times New Roman"/>
          <w:color w:val="000000"/>
          <w:sz w:val="28"/>
          <w:szCs w:val="28"/>
        </w:rPr>
      </w:pPr>
      <w:r>
        <w:rPr>
          <w:rFonts w:cs="Times New Roman"/>
          <w:color w:val="000000"/>
          <w:sz w:val="28"/>
          <w:szCs w:val="28"/>
        </w:rPr>
        <w:t xml:space="preserve">                           VÀ TRUYỀN THÔNG</w:t>
      </w:r>
      <w:r w:rsidRPr="002256E6">
        <w:rPr>
          <w:rFonts w:cs="Times New Roman"/>
          <w:color w:val="000000"/>
          <w:sz w:val="28"/>
          <w:szCs w:val="28"/>
        </w:rPr>
        <w:t xml:space="preserve"> VIỆT - HÀN </w:t>
      </w:r>
    </w:p>
    <w:p w14:paraId="1B44EAAD" w14:textId="77777777" w:rsidR="009A31D2" w:rsidRPr="002256E6" w:rsidRDefault="009A31D2" w:rsidP="009A31D2">
      <w:pPr>
        <w:spacing w:line="240" w:lineRule="auto"/>
        <w:jc w:val="center"/>
        <w:rPr>
          <w:rFonts w:cs="Times New Roman"/>
          <w:b/>
          <w:color w:val="000000"/>
          <w:sz w:val="32"/>
          <w:szCs w:val="32"/>
        </w:rPr>
      </w:pPr>
      <w:r>
        <w:rPr>
          <w:rFonts w:cs="Times New Roman"/>
          <w:b/>
          <w:color w:val="000000"/>
          <w:sz w:val="32"/>
          <w:szCs w:val="32"/>
        </w:rPr>
        <w:t xml:space="preserve">                        </w:t>
      </w:r>
      <w:r w:rsidRPr="002256E6">
        <w:rPr>
          <w:rFonts w:cs="Times New Roman"/>
          <w:b/>
          <w:color w:val="000000"/>
          <w:sz w:val="32"/>
          <w:szCs w:val="32"/>
        </w:rPr>
        <w:t xml:space="preserve">KHOA </w:t>
      </w:r>
      <w:r>
        <w:rPr>
          <w:rFonts w:cs="Times New Roman"/>
          <w:b/>
          <w:color w:val="000000"/>
          <w:sz w:val="32"/>
          <w:szCs w:val="32"/>
        </w:rPr>
        <w:t>KHOA HỌC MÁY TÍNH</w:t>
      </w:r>
    </w:p>
    <w:p w14:paraId="3DEBA300" w14:textId="77777777" w:rsidR="009A31D2" w:rsidRPr="002256E6" w:rsidRDefault="009A31D2" w:rsidP="009A31D2">
      <w:pPr>
        <w:spacing w:line="240" w:lineRule="auto"/>
        <w:jc w:val="center"/>
        <w:rPr>
          <w:rFonts w:cs="Times New Roman"/>
          <w:color w:val="000000"/>
        </w:rPr>
      </w:pPr>
    </w:p>
    <w:p w14:paraId="13D8FAAA" w14:textId="77777777" w:rsidR="009A31D2" w:rsidRPr="002256E6" w:rsidRDefault="009A31D2" w:rsidP="009A31D2">
      <w:pPr>
        <w:spacing w:line="240" w:lineRule="auto"/>
        <w:rPr>
          <w:rFonts w:cs="Times New Roman"/>
          <w:b/>
          <w:sz w:val="32"/>
          <w:szCs w:val="32"/>
        </w:rPr>
      </w:pPr>
    </w:p>
    <w:p w14:paraId="06150010" w14:textId="77777777" w:rsidR="009A31D2" w:rsidRPr="002256E6" w:rsidRDefault="009A31D2" w:rsidP="009A31D2">
      <w:pPr>
        <w:spacing w:line="240" w:lineRule="auto"/>
        <w:rPr>
          <w:rFonts w:cs="Times New Roman"/>
          <w:b/>
          <w:sz w:val="32"/>
          <w:szCs w:val="32"/>
        </w:rPr>
      </w:pPr>
    </w:p>
    <w:p w14:paraId="6EB0110B" w14:textId="77777777" w:rsidR="009A31D2" w:rsidRPr="002256E6" w:rsidRDefault="009A31D2" w:rsidP="009A31D2">
      <w:pPr>
        <w:spacing w:line="240" w:lineRule="auto"/>
        <w:jc w:val="center"/>
        <w:rPr>
          <w:rFonts w:cs="Times New Roman"/>
          <w:b/>
          <w:bCs/>
          <w:sz w:val="50"/>
          <w:szCs w:val="36"/>
        </w:rPr>
      </w:pPr>
    </w:p>
    <w:p w14:paraId="738ACBC7" w14:textId="77777777" w:rsidR="009A31D2" w:rsidRPr="002256E6" w:rsidRDefault="009A31D2" w:rsidP="009A31D2">
      <w:pPr>
        <w:spacing w:before="120" w:line="240" w:lineRule="auto"/>
        <w:jc w:val="center"/>
        <w:rPr>
          <w:rFonts w:cs="Times New Roman"/>
          <w:b/>
          <w:bCs/>
          <w:sz w:val="50"/>
          <w:szCs w:val="36"/>
        </w:rPr>
      </w:pPr>
      <w:r>
        <w:rPr>
          <w:rFonts w:cs="Times New Roman"/>
          <w:b/>
          <w:bCs/>
          <w:sz w:val="50"/>
          <w:szCs w:val="36"/>
        </w:rPr>
        <w:t>BÁO CÁO</w:t>
      </w:r>
    </w:p>
    <w:p w14:paraId="2EB88A01" w14:textId="77777777" w:rsidR="009A31D2" w:rsidRPr="002256E6" w:rsidRDefault="009A31D2" w:rsidP="009A31D2">
      <w:pPr>
        <w:spacing w:before="120" w:line="240" w:lineRule="auto"/>
        <w:jc w:val="center"/>
        <w:rPr>
          <w:rFonts w:cs="Times New Roman"/>
          <w:b/>
          <w:bCs/>
          <w:sz w:val="40"/>
          <w:szCs w:val="36"/>
        </w:rPr>
      </w:pPr>
      <w:r w:rsidRPr="002256E6">
        <w:rPr>
          <w:rFonts w:cs="Times New Roman"/>
          <w:b/>
          <w:bCs/>
          <w:sz w:val="40"/>
          <w:szCs w:val="36"/>
        </w:rPr>
        <w:t xml:space="preserve">THỰC TẬP </w:t>
      </w:r>
      <w:r>
        <w:rPr>
          <w:rFonts w:cs="Times New Roman"/>
          <w:b/>
          <w:bCs/>
          <w:sz w:val="40"/>
          <w:szCs w:val="36"/>
        </w:rPr>
        <w:t>TỐT NGHIỆP</w:t>
      </w:r>
    </w:p>
    <w:p w14:paraId="789313D0" w14:textId="77777777" w:rsidR="009A31D2" w:rsidRPr="002256E6" w:rsidRDefault="009A31D2" w:rsidP="009A31D2">
      <w:pPr>
        <w:spacing w:before="120" w:line="240" w:lineRule="auto"/>
        <w:jc w:val="center"/>
        <w:rPr>
          <w:rFonts w:cs="Times New Roman"/>
          <w:b/>
          <w:bCs/>
          <w:sz w:val="28"/>
          <w:szCs w:val="28"/>
        </w:rPr>
      </w:pPr>
    </w:p>
    <w:p w14:paraId="3D6C0F65" w14:textId="77777777" w:rsidR="009A31D2" w:rsidRPr="002256E6" w:rsidRDefault="009A31D2" w:rsidP="009A31D2">
      <w:pPr>
        <w:spacing w:before="120" w:line="240" w:lineRule="auto"/>
        <w:jc w:val="center"/>
        <w:rPr>
          <w:rFonts w:cs="Times New Roman"/>
          <w:b/>
          <w:bCs/>
          <w:sz w:val="34"/>
          <w:szCs w:val="30"/>
        </w:rPr>
      </w:pPr>
    </w:p>
    <w:p w14:paraId="759760D7" w14:textId="77777777" w:rsidR="009A31D2" w:rsidRPr="002256E6" w:rsidRDefault="009A31D2" w:rsidP="009A31D2">
      <w:pPr>
        <w:spacing w:before="120" w:line="240" w:lineRule="auto"/>
        <w:jc w:val="center"/>
        <w:rPr>
          <w:rFonts w:cs="Times New Roman"/>
          <w:b/>
          <w:bCs/>
          <w:sz w:val="34"/>
          <w:szCs w:val="30"/>
        </w:rPr>
      </w:pPr>
    </w:p>
    <w:p w14:paraId="4B6B1F6D" w14:textId="77777777" w:rsidR="009A31D2" w:rsidRPr="00A06607" w:rsidRDefault="009A31D2" w:rsidP="009A31D2">
      <w:pPr>
        <w:spacing w:before="120" w:line="240" w:lineRule="auto"/>
        <w:jc w:val="center"/>
        <w:rPr>
          <w:rFonts w:cs="Times New Roman"/>
          <w:b/>
          <w:bCs/>
          <w:sz w:val="32"/>
          <w:szCs w:val="26"/>
        </w:rPr>
      </w:pPr>
      <w:r w:rsidRPr="00A06607">
        <w:rPr>
          <w:rFonts w:cs="Times New Roman"/>
          <w:b/>
          <w:bCs/>
          <w:sz w:val="32"/>
          <w:szCs w:val="26"/>
        </w:rPr>
        <w:t>TÊN ĐỀ TÀI</w:t>
      </w:r>
    </w:p>
    <w:p w14:paraId="37F50142" w14:textId="6250A40E" w:rsidR="009A31D2" w:rsidRPr="002256E6" w:rsidRDefault="009A31D2" w:rsidP="00544570">
      <w:pPr>
        <w:spacing w:before="120" w:line="240" w:lineRule="auto"/>
        <w:jc w:val="center"/>
        <w:rPr>
          <w:rFonts w:cs="Times New Roman"/>
          <w:b/>
          <w:bCs/>
          <w:sz w:val="30"/>
          <w:szCs w:val="26"/>
        </w:rPr>
      </w:pPr>
      <w:r>
        <w:rPr>
          <w:rFonts w:cs="Times New Roman"/>
          <w:b/>
          <w:bCs/>
          <w:sz w:val="30"/>
          <w:szCs w:val="26"/>
        </w:rPr>
        <w:t>TÌM HIỂU VÀ MÔ PHỎNG ỨNG DỤNG SAP ERP</w:t>
      </w:r>
    </w:p>
    <w:p w14:paraId="4D3E0430" w14:textId="77777777" w:rsidR="009A31D2" w:rsidRPr="002256E6" w:rsidRDefault="009A31D2" w:rsidP="009A31D2">
      <w:pPr>
        <w:spacing w:before="120" w:line="240" w:lineRule="auto"/>
        <w:jc w:val="center"/>
        <w:rPr>
          <w:rFonts w:cs="Times New Roman"/>
          <w:sz w:val="28"/>
        </w:rPr>
      </w:pPr>
    </w:p>
    <w:p w14:paraId="5F337CA7" w14:textId="77777777" w:rsidR="009A31D2" w:rsidRPr="002256E6" w:rsidRDefault="009A31D2" w:rsidP="009A31D2">
      <w:pPr>
        <w:spacing w:before="120" w:line="240" w:lineRule="auto"/>
        <w:jc w:val="center"/>
        <w:rPr>
          <w:rFonts w:cs="Times New Roman"/>
        </w:rPr>
      </w:pPr>
    </w:p>
    <w:p w14:paraId="5541FCFE" w14:textId="77777777" w:rsidR="009A31D2" w:rsidRPr="002256E6" w:rsidRDefault="009A31D2" w:rsidP="009A31D2">
      <w:pPr>
        <w:spacing w:before="120" w:line="240" w:lineRule="auto"/>
        <w:jc w:val="center"/>
        <w:rPr>
          <w:rFonts w:cs="Times New Roman"/>
        </w:rPr>
      </w:pPr>
    </w:p>
    <w:p w14:paraId="5F936C72" w14:textId="4C9C5C3A" w:rsidR="009A31D2" w:rsidRDefault="009A31D2" w:rsidP="009A31D2">
      <w:pPr>
        <w:tabs>
          <w:tab w:val="left" w:pos="3780"/>
        </w:tabs>
        <w:spacing w:before="120" w:line="240" w:lineRule="auto"/>
        <w:ind w:left="3957" w:hanging="2160"/>
        <w:rPr>
          <w:rFonts w:cs="Times New Roman"/>
          <w:b/>
          <w:bCs/>
          <w:sz w:val="28"/>
          <w:szCs w:val="28"/>
        </w:rPr>
      </w:pPr>
    </w:p>
    <w:p w14:paraId="258AF231" w14:textId="026A444C" w:rsidR="00544570" w:rsidRDefault="00544570" w:rsidP="009A31D2">
      <w:pPr>
        <w:tabs>
          <w:tab w:val="left" w:pos="3780"/>
        </w:tabs>
        <w:spacing w:before="120" w:line="240" w:lineRule="auto"/>
        <w:ind w:left="3957" w:hanging="2160"/>
        <w:rPr>
          <w:rFonts w:cs="Times New Roman"/>
          <w:b/>
          <w:bCs/>
          <w:sz w:val="28"/>
          <w:szCs w:val="28"/>
        </w:rPr>
      </w:pPr>
    </w:p>
    <w:p w14:paraId="41CAD234" w14:textId="77777777" w:rsidR="00544570" w:rsidRPr="002256E6" w:rsidRDefault="00544570" w:rsidP="009A31D2">
      <w:pPr>
        <w:tabs>
          <w:tab w:val="left" w:pos="3780"/>
        </w:tabs>
        <w:spacing w:before="120" w:line="240" w:lineRule="auto"/>
        <w:ind w:left="3957" w:hanging="2160"/>
        <w:rPr>
          <w:rFonts w:cs="Times New Roman"/>
          <w:b/>
          <w:bCs/>
          <w:sz w:val="28"/>
          <w:szCs w:val="28"/>
        </w:rPr>
      </w:pPr>
    </w:p>
    <w:p w14:paraId="35B438E4" w14:textId="77777777" w:rsidR="009A31D2" w:rsidRPr="002256E6" w:rsidRDefault="009A31D2" w:rsidP="00544570">
      <w:pPr>
        <w:tabs>
          <w:tab w:val="left" w:pos="4860"/>
        </w:tabs>
        <w:spacing w:before="120" w:line="240" w:lineRule="auto"/>
        <w:ind w:left="2070" w:firstLine="0"/>
        <w:rPr>
          <w:rFonts w:cs="Times New Roman"/>
          <w:b/>
          <w:bCs/>
          <w:sz w:val="28"/>
          <w:szCs w:val="28"/>
        </w:rPr>
      </w:pPr>
      <w:r w:rsidRPr="002256E6">
        <w:rPr>
          <w:rFonts w:cs="Times New Roman"/>
          <w:b/>
          <w:bCs/>
          <w:sz w:val="28"/>
          <w:szCs w:val="28"/>
        </w:rPr>
        <w:t>Sinh viên thực hiệ</w:t>
      </w:r>
      <w:r>
        <w:rPr>
          <w:rFonts w:cs="Times New Roman"/>
          <w:b/>
          <w:bCs/>
          <w:sz w:val="28"/>
          <w:szCs w:val="28"/>
        </w:rPr>
        <w:t>n</w:t>
      </w:r>
      <w:r>
        <w:rPr>
          <w:rFonts w:cs="Times New Roman"/>
          <w:b/>
          <w:bCs/>
          <w:sz w:val="28"/>
          <w:szCs w:val="28"/>
        </w:rPr>
        <w:tab/>
        <w:t>: LÊ QUỐC HUY</w:t>
      </w:r>
    </w:p>
    <w:p w14:paraId="5DF756BF" w14:textId="77777777" w:rsidR="009A31D2" w:rsidRPr="002256E6" w:rsidRDefault="009A31D2" w:rsidP="00544570">
      <w:pPr>
        <w:tabs>
          <w:tab w:val="left" w:pos="4860"/>
        </w:tabs>
        <w:spacing w:before="120" w:line="240" w:lineRule="auto"/>
        <w:ind w:left="2070" w:firstLine="0"/>
        <w:rPr>
          <w:rFonts w:cs="Times New Roman"/>
          <w:b/>
          <w:bCs/>
          <w:sz w:val="28"/>
          <w:szCs w:val="28"/>
        </w:rPr>
      </w:pPr>
      <w:r w:rsidRPr="002256E6">
        <w:rPr>
          <w:rFonts w:cs="Times New Roman"/>
          <w:b/>
          <w:bCs/>
          <w:sz w:val="28"/>
          <w:szCs w:val="28"/>
        </w:rPr>
        <w:t>Lớ</w:t>
      </w:r>
      <w:r>
        <w:rPr>
          <w:rFonts w:cs="Times New Roman"/>
          <w:b/>
          <w:bCs/>
          <w:sz w:val="28"/>
          <w:szCs w:val="28"/>
        </w:rPr>
        <w:t>p</w:t>
      </w:r>
      <w:r>
        <w:rPr>
          <w:rFonts w:cs="Times New Roman"/>
          <w:b/>
          <w:bCs/>
          <w:sz w:val="28"/>
          <w:szCs w:val="28"/>
        </w:rPr>
        <w:tab/>
        <w:t>: 19IT3</w:t>
      </w:r>
    </w:p>
    <w:p w14:paraId="74C7C802" w14:textId="77777777" w:rsidR="009A31D2" w:rsidRPr="002256E6" w:rsidRDefault="009A31D2" w:rsidP="00544570">
      <w:pPr>
        <w:tabs>
          <w:tab w:val="left" w:pos="4860"/>
        </w:tabs>
        <w:spacing w:before="120" w:line="240" w:lineRule="auto"/>
        <w:ind w:left="2070" w:firstLine="0"/>
        <w:rPr>
          <w:rFonts w:cs="Times New Roman"/>
          <w:b/>
          <w:bCs/>
          <w:sz w:val="28"/>
          <w:szCs w:val="28"/>
        </w:rPr>
      </w:pPr>
      <w:r w:rsidRPr="002256E6">
        <w:rPr>
          <w:rFonts w:cs="Times New Roman"/>
          <w:b/>
          <w:bCs/>
          <w:sz w:val="28"/>
          <w:szCs w:val="28"/>
        </w:rPr>
        <w:t>Giảng viên hướng dẫn</w:t>
      </w:r>
      <w:r>
        <w:rPr>
          <w:rFonts w:cs="Times New Roman"/>
          <w:b/>
          <w:bCs/>
          <w:sz w:val="28"/>
          <w:szCs w:val="28"/>
        </w:rPr>
        <w:tab/>
        <w:t>: THS. LÊ VIẾT TRƯƠNG</w:t>
      </w:r>
    </w:p>
    <w:p w14:paraId="2F50E0C6" w14:textId="77777777" w:rsidR="009A31D2" w:rsidRDefault="009A31D2" w:rsidP="00544570">
      <w:pPr>
        <w:tabs>
          <w:tab w:val="left" w:pos="4860"/>
        </w:tabs>
        <w:spacing w:before="120" w:line="240" w:lineRule="auto"/>
        <w:ind w:left="2070" w:firstLine="0"/>
        <w:rPr>
          <w:rFonts w:cs="Times New Roman"/>
          <w:b/>
          <w:bCs/>
          <w:sz w:val="28"/>
          <w:szCs w:val="28"/>
        </w:rPr>
      </w:pPr>
      <w:r w:rsidRPr="002256E6">
        <w:rPr>
          <w:rFonts w:cs="Times New Roman"/>
          <w:b/>
          <w:bCs/>
          <w:sz w:val="28"/>
          <w:szCs w:val="28"/>
        </w:rPr>
        <w:t xml:space="preserve">Đơn vị thực tập </w:t>
      </w:r>
      <w:r w:rsidRPr="002256E6">
        <w:rPr>
          <w:rFonts w:cs="Times New Roman"/>
          <w:b/>
          <w:bCs/>
          <w:sz w:val="28"/>
          <w:szCs w:val="28"/>
        </w:rPr>
        <w:tab/>
        <w:t>:</w:t>
      </w:r>
      <w:r>
        <w:rPr>
          <w:rFonts w:cs="Times New Roman"/>
          <w:b/>
          <w:bCs/>
          <w:sz w:val="28"/>
          <w:szCs w:val="28"/>
        </w:rPr>
        <w:t xml:space="preserve"> CÔNG TY TNHH C-FORCE VN</w:t>
      </w:r>
    </w:p>
    <w:p w14:paraId="4CCBE312" w14:textId="77777777" w:rsidR="009A31D2" w:rsidRPr="002256E6" w:rsidRDefault="009A31D2" w:rsidP="00544570">
      <w:pPr>
        <w:tabs>
          <w:tab w:val="left" w:pos="4860"/>
        </w:tabs>
        <w:spacing w:before="120" w:line="240" w:lineRule="auto"/>
        <w:ind w:left="2070" w:firstLine="0"/>
        <w:rPr>
          <w:rFonts w:cs="Times New Roman"/>
          <w:b/>
          <w:bCs/>
          <w:sz w:val="28"/>
          <w:szCs w:val="28"/>
        </w:rPr>
      </w:pPr>
      <w:r>
        <w:rPr>
          <w:rFonts w:cs="Times New Roman"/>
          <w:b/>
          <w:bCs/>
          <w:sz w:val="28"/>
          <w:szCs w:val="28"/>
        </w:rPr>
        <w:t>Người hướng dẫn</w:t>
      </w:r>
      <w:r>
        <w:rPr>
          <w:rFonts w:cs="Times New Roman"/>
          <w:b/>
          <w:bCs/>
          <w:sz w:val="28"/>
          <w:szCs w:val="28"/>
        </w:rPr>
        <w:tab/>
        <w:t>:</w:t>
      </w:r>
      <w:r w:rsidRPr="002256E6">
        <w:rPr>
          <w:rFonts w:cs="Times New Roman"/>
          <w:b/>
          <w:bCs/>
          <w:sz w:val="28"/>
          <w:szCs w:val="28"/>
        </w:rPr>
        <w:tab/>
      </w:r>
      <w:r>
        <w:rPr>
          <w:rFonts w:cs="Times New Roman"/>
          <w:b/>
          <w:bCs/>
          <w:sz w:val="28"/>
          <w:szCs w:val="28"/>
        </w:rPr>
        <w:t>TRẦN TRỌNG QUỐC</w:t>
      </w:r>
    </w:p>
    <w:p w14:paraId="44D30CE5" w14:textId="77777777" w:rsidR="009A31D2" w:rsidRPr="002256E6" w:rsidRDefault="009A31D2" w:rsidP="009A31D2">
      <w:pPr>
        <w:spacing w:before="120" w:line="240" w:lineRule="auto"/>
        <w:ind w:left="2070"/>
        <w:jc w:val="center"/>
        <w:rPr>
          <w:rFonts w:cs="Times New Roman"/>
          <w:sz w:val="18"/>
          <w:szCs w:val="18"/>
        </w:rPr>
      </w:pPr>
    </w:p>
    <w:p w14:paraId="6FA2817C" w14:textId="77777777" w:rsidR="009A31D2" w:rsidRPr="002256E6" w:rsidRDefault="009A31D2" w:rsidP="009A31D2">
      <w:pPr>
        <w:spacing w:before="120" w:line="240" w:lineRule="auto"/>
        <w:jc w:val="center"/>
        <w:rPr>
          <w:rFonts w:cs="Times New Roman"/>
        </w:rPr>
      </w:pPr>
    </w:p>
    <w:p w14:paraId="484E5926" w14:textId="77777777" w:rsidR="009A31D2" w:rsidRPr="002256E6" w:rsidRDefault="009A31D2" w:rsidP="009A31D2">
      <w:pPr>
        <w:spacing w:before="120" w:line="240" w:lineRule="auto"/>
        <w:jc w:val="center"/>
        <w:rPr>
          <w:rFonts w:cs="Times New Roman"/>
        </w:rPr>
      </w:pPr>
    </w:p>
    <w:p w14:paraId="00BEDE40" w14:textId="77777777" w:rsidR="009A31D2" w:rsidRPr="002256E6" w:rsidRDefault="009A31D2" w:rsidP="009A31D2">
      <w:pPr>
        <w:spacing w:before="120" w:line="240" w:lineRule="auto"/>
        <w:jc w:val="center"/>
        <w:rPr>
          <w:rFonts w:cs="Times New Roman"/>
        </w:rPr>
      </w:pPr>
    </w:p>
    <w:p w14:paraId="3560EFC1" w14:textId="77777777" w:rsidR="009A31D2" w:rsidRPr="002256E6" w:rsidRDefault="009A31D2" w:rsidP="009A31D2">
      <w:pPr>
        <w:spacing w:before="120" w:line="240" w:lineRule="auto"/>
        <w:jc w:val="center"/>
        <w:rPr>
          <w:rFonts w:cs="Times New Roman"/>
        </w:rPr>
      </w:pPr>
    </w:p>
    <w:p w14:paraId="62DA82EC" w14:textId="77777777" w:rsidR="009A31D2" w:rsidRPr="002256E6" w:rsidRDefault="009A31D2" w:rsidP="009A31D2">
      <w:pPr>
        <w:spacing w:before="120" w:line="240" w:lineRule="auto"/>
        <w:jc w:val="center"/>
        <w:rPr>
          <w:rFonts w:cs="Times New Roman"/>
        </w:rPr>
      </w:pPr>
    </w:p>
    <w:p w14:paraId="73DD8BD5" w14:textId="77777777" w:rsidR="009A31D2" w:rsidRPr="002256E6" w:rsidRDefault="009A31D2" w:rsidP="009A31D2">
      <w:pPr>
        <w:spacing w:before="120" w:line="240" w:lineRule="auto"/>
        <w:ind w:right="387"/>
        <w:jc w:val="center"/>
        <w:rPr>
          <w:rFonts w:cs="Times New Roman"/>
          <w:b/>
          <w:i/>
          <w:sz w:val="28"/>
        </w:rPr>
      </w:pPr>
      <w:r w:rsidRPr="002256E6">
        <w:rPr>
          <w:rFonts w:cs="Times New Roman"/>
          <w:b/>
          <w:i/>
          <w:sz w:val="28"/>
        </w:rPr>
        <w:t>Đà Nẵ</w:t>
      </w:r>
      <w:r>
        <w:rPr>
          <w:rFonts w:cs="Times New Roman"/>
          <w:b/>
          <w:i/>
          <w:sz w:val="28"/>
        </w:rPr>
        <w:t>ng, tháng 9</w:t>
      </w:r>
      <w:r w:rsidRPr="002256E6">
        <w:rPr>
          <w:rFonts w:cs="Times New Roman"/>
          <w:b/>
          <w:i/>
          <w:sz w:val="28"/>
        </w:rPr>
        <w:t xml:space="preserve"> năm</w:t>
      </w:r>
      <w:r>
        <w:rPr>
          <w:rFonts w:cs="Times New Roman"/>
          <w:b/>
          <w:i/>
          <w:sz w:val="28"/>
        </w:rPr>
        <w:t xml:space="preserve"> 2023</w:t>
      </w:r>
    </w:p>
    <w:p w14:paraId="6C5ADEBB" w14:textId="77777777" w:rsidR="002256E6" w:rsidRPr="002256E6" w:rsidRDefault="002256E6" w:rsidP="002256E6">
      <w:pPr>
        <w:spacing w:before="120" w:line="240" w:lineRule="auto"/>
        <w:jc w:val="center"/>
        <w:rPr>
          <w:rFonts w:cs="Times New Roman"/>
        </w:rPr>
      </w:pPr>
    </w:p>
    <w:p w14:paraId="782B4C08" w14:textId="24AF30F4" w:rsidR="007274FF" w:rsidRDefault="007274FF" w:rsidP="00843C2F">
      <w:pPr>
        <w:pStyle w:val="Title"/>
      </w:pPr>
    </w:p>
    <w:p w14:paraId="4835D5CE" w14:textId="4AFE6732" w:rsidR="007274FF" w:rsidRDefault="007274FF" w:rsidP="007274FF">
      <w:pPr>
        <w:spacing w:after="160" w:line="259" w:lineRule="auto"/>
        <w:ind w:firstLine="0"/>
        <w:jc w:val="left"/>
        <w:rPr>
          <w:sz w:val="17"/>
        </w:rPr>
      </w:pPr>
      <w:r>
        <w:br w:type="page"/>
      </w:r>
      <w:r>
        <w:rPr>
          <w:noProof/>
          <w:sz w:val="22"/>
        </w:rPr>
        <mc:AlternateContent>
          <mc:Choice Requires="wpg">
            <w:drawing>
              <wp:anchor distT="0" distB="0" distL="114300" distR="114300" simplePos="0" relativeHeight="251662336" behindDoc="1" locked="0" layoutInCell="1" allowOverlap="1" wp14:anchorId="4CC54D5D" wp14:editId="7A5DF1C8">
                <wp:simplePos x="0" y="0"/>
                <wp:positionH relativeFrom="page">
                  <wp:posOffset>97155</wp:posOffset>
                </wp:positionH>
                <wp:positionV relativeFrom="page">
                  <wp:posOffset>0</wp:posOffset>
                </wp:positionV>
                <wp:extent cx="7362825" cy="10558145"/>
                <wp:effectExtent l="1905" t="0" r="0" b="508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10558145"/>
                          <a:chOff x="153" y="0"/>
                          <a:chExt cx="11595" cy="16627"/>
                        </a:xfrm>
                      </wpg:grpSpPr>
                      <pic:pic xmlns:pic="http://schemas.openxmlformats.org/drawingml/2006/picture">
                        <pic:nvPicPr>
                          <pic:cNvPr id="19"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02" y="16404"/>
                            <a:ext cx="2778"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52" y="0"/>
                            <a:ext cx="11595" cy="1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C771BF" id="Group 18" o:spid="_x0000_s1026" style="position:absolute;margin-left:7.65pt;margin-top:0;width:579.75pt;height:831.35pt;z-index:-251654144;mso-position-horizontal-relative:page;mso-position-vertical-relative:page" coordorigin="153" coordsize="11595,16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HrTJW2xsfQU5+hptO5kU9m/mirlFICaiiig1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etM80U89aZTMgooopATUUUUG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D50dFNorSxzc5YooorM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jRRRWpzl6iiisjo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im6UAQnrRVeit7GRp0UUVga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Mk6U+qPky+TQBNRVSitTI06KKKyN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mSR7hT6ZJHuFAGc03NFQTpvlJoq+TzMuQ26KKKg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qKGbzohJtx7VLQAUyTpT6iuf9UaAMt/vUU7yKK6DI16KKK5z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C6+6Knqpdt5QyKAM1ppc0U6iugyNuiiiuc1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UZut&#10;XqhliyMigCvRRRWpkXqKKKyN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in+5UtMk6UAVKKmorUyLFFFFZGo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op&#10;4kuInjflT1qWigDhNJ+CXhDRdU+32ulRpP6mu7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csQlGDUlFAEccKwj5RUl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HtopT1oqrGQ+iiipN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Mig9&#10;K87+InxY0nwXDH5tyPPJ/wBVVQg5uyA9Foryv4ZeKdZ8ewyahPZSafCZO9eqVIBRRRQAUUUUAFFR&#10;yzxwD944X61JQAUUzzk9af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XP8AjXxnpfgTQbjVdVvIrKzh5eWU8CsD4bfGnwj8Vkf/AIR7&#10;W7LUpo0Ehit5ckD1oA7+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Sl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VK+1ez03AuLqGAntK+KALtFRxSiUZ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V/tJ/s++HP2l/hhe+DfEjTw28kiXEN1a482CVT&#10;8rL69+K9UooA+Ifg3+zB+0J+zPpp8NeCvG/hfxN4TJzDD4jgm8y2+m3+Qrs/Hf7Ofxa/aD8HyeHf&#10;iL47stA0q6BjvbXwzAQZ09CWr6rooA4z4RfCfw/8FPAWmeEvDdubfSbBSIw5yxJ6kmuz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Vryzg1C0ktbqNJ7eVNkkUnIYehqz&#10;RQB4bf8A7D3wF1I5m+FPhgH1i09E/kK6TQv2YvhJ4Ye0k0r4beGLOW0/1Ekelw74/oSua9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TPL96f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yiiirMh9FFFQ&#10;a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Mk6UAHHtRVdlkc5orSxkW6KKK&#10;zN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Jt/ip9RypujIoAjooorUyLFFFFZGo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DRRRVnOTUUUVB0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F+NHxkv/AAj8UPC/gy40MXuk+IImU3AOcMDy&#10;K96qvdWEF7jzkDY6UAZvhvS4dG0azgsYfIgA/wBVW1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HLKIhk1JRQAUUUUAZWk6fdadM8BkDWCDES4+Ye1atFFABRRRQAUUU&#10;UAFFFFABRRRQAUUUUAFFFFABRRRQAUUUUAFFFFABRRRQAUUUUAFFFFABRRRQAUUUUAFFFFABRRRQ&#10;AUUUUAFFFFABRRRQAUUUUAFFFFABRRRQAUUUUAFFFFABRRRQAUUUUAJgUVDuooMucnooooN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GYCaGpqqzTeR/1yoAPKFFZjTS5oro5DI3aKKK5z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h61Ungq2etRU2ZEH2MUVPRSILFFFFB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M33TVO9/wBR+6q8/Q1HTMjMoq43l5oro5wL9FFFcxq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Rm61eqjQBXoqT7FRWnOHOaVFFFZ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yPpT6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immSCIySHCipa84/aM8K6745+Bnjfw74YuVtNf1TS5rSzlbs7jB/TNAHwj4sh1z/gpj8b7m&#10;z06+ksfgN4Mvo4ZmHEmoXeOSB1PX8B654/SLSdIttB0y30+zhjs9PtY0ighi4EaKOBXj37H3wYn+&#10;AvwD8LeFr2GODU7eN5b4jqXJOf6V7jWkjIfRRRWZqFFFFABRRRQAUUUUAFFFFABRRRQAUUUUAFFF&#10;FABRRRQAUUUUAFFFFABRRRQAUUUUAFFFFAC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MPWig9aKoyH0UUVJq&#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JuoqPzaKdjPniS0UUUjQ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h60U2WQRjJo3fJuqjIPJoqLz6KepHulqi&#10;o3lRRyaIpRKMioOgk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ZJ0oAf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802;top:16404;width:2778;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">
                  <v:imagedata r:id="rId11" o:title=""/>
                </v:shape>
                <v:shape id="Picture 4" o:spid="_x0000_s1028" type="#_x0000_t75" style="position:absolute;left:152;width:11595;height:1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">
                  <v:imagedata r:id="rId12" o:title=""/>
                </v:shape>
                <w10:wrap anchorx="page" anchory="page"/>
              </v:group>
            </w:pict>
          </mc:Fallback>
        </mc:AlternateContent>
      </w:r>
    </w:p>
    <w:p w14:paraId="702DB615" w14:textId="77777777" w:rsidR="00D01CB3" w:rsidRDefault="00D01CB3" w:rsidP="007274FF">
      <w:pPr>
        <w:sectPr w:rsidR="00D01CB3" w:rsidSect="00623702">
          <w:headerReference w:type="default" r:id="rId13"/>
          <w:footerReference w:type="default" r:id="rId14"/>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p>
    <w:p w14:paraId="73E8D91D" w14:textId="77DF6936" w:rsidR="009A31D2" w:rsidRDefault="009A31D2" w:rsidP="009A31D2">
      <w:pPr>
        <w:pStyle w:val="Title"/>
        <w:tabs>
          <w:tab w:val="left" w:pos="1272"/>
        </w:tabs>
        <w:jc w:val="left"/>
        <w:rPr>
          <w:rFonts w:cs="Times New Roman"/>
          <w:color w:val="000000" w:themeColor="text1"/>
        </w:rPr>
      </w:pPr>
      <w:r>
        <w:lastRenderedPageBreak/>
        <w:tab/>
      </w:r>
      <w:bookmarkStart w:id="0" w:name="_Toc143862121"/>
      <w:bookmarkStart w:id="1" w:name="_Toc145491515"/>
      <w:r>
        <w:rPr>
          <w:rFonts w:cs="Times New Roman"/>
          <w:color w:val="000000" w:themeColor="text1"/>
        </w:rPr>
        <w:t>NHẬN XÉT CỦA GIẢNG VIÊN HƯỚNG DẪN</w:t>
      </w:r>
      <w:bookmarkEnd w:id="0"/>
      <w:bookmarkEnd w:id="1"/>
    </w:p>
    <w:p w14:paraId="50C62856" w14:textId="77777777" w:rsidR="009A31D2" w:rsidRDefault="009A31D2" w:rsidP="009A31D2">
      <w:pPr>
        <w:pStyle w:val="Title"/>
        <w:rPr>
          <w:rFonts w:cs="Times New Roman"/>
          <w:color w:val="000000" w:themeColor="text1"/>
        </w:rPr>
      </w:pPr>
    </w:p>
    <w:p w14:paraId="787C8E34" w14:textId="5D0654F7" w:rsidR="009A31D2" w:rsidRDefault="009A31D2" w:rsidP="009A31D2">
      <w:pPr>
        <w:rPr>
          <w:rFonts w:cs="Times New Roman"/>
          <w:b/>
          <w:sz w:val="32"/>
          <w:szCs w:val="26"/>
        </w:rPr>
      </w:pPr>
      <w:r>
        <w:rPr>
          <w:rFonts w:cs="Times New Roman"/>
          <w:color w:val="000000" w:themeColor="text1"/>
        </w:rPr>
        <w:t>………………………………………………………………………………………………………………………………………………………………………………………………………………………………………………………………………………………………………………………………………………………………………………………………………………………………………………………………………………………………………………………………………………………………………………………………………………………………………………………………………………………………………………………………………………………………………………………………………………………………………………………………………………………………………………………………………………………………………………………………………………………………………………………………………………………………………………………………………………………………………………………………………………………………………………………………………………………………………………………………………………………………………………………………………………………………………………………………………………………………………………………………………………………………………………………………………………………………………………………………………………………………</w:t>
      </w:r>
    </w:p>
    <w:p w14:paraId="0285CD18" w14:textId="77777777" w:rsidR="00C22F54" w:rsidRDefault="00C22F54" w:rsidP="00C22F54">
      <w:pPr>
        <w:tabs>
          <w:tab w:val="left" w:leader="dot" w:pos="9072"/>
        </w:tabs>
        <w:rPr>
          <w:rFonts w:cs="Times New Roman"/>
          <w:b/>
          <w:sz w:val="32"/>
          <w:szCs w:val="26"/>
        </w:rPr>
      </w:pPr>
    </w:p>
    <w:p w14:paraId="52644A31" w14:textId="41ED4C56" w:rsidR="009A31D2" w:rsidRPr="009A31D2" w:rsidRDefault="009A31D2" w:rsidP="009A31D2">
      <w:pPr>
        <w:rPr>
          <w:rFonts w:eastAsiaTheme="majorEastAsia" w:cstheme="majorBidi"/>
          <w:b/>
          <w:spacing w:val="-10"/>
          <w:kern w:val="28"/>
          <w:sz w:val="32"/>
          <w:szCs w:val="56"/>
        </w:rPr>
      </w:pPr>
      <w:r>
        <w:br w:type="page"/>
      </w:r>
    </w:p>
    <w:p w14:paraId="3474092A" w14:textId="43D91FBC" w:rsidR="002256E6" w:rsidRPr="00843C2F" w:rsidRDefault="002256E6" w:rsidP="00C22F54">
      <w:pPr>
        <w:pStyle w:val="Title"/>
      </w:pPr>
      <w:bookmarkStart w:id="2" w:name="_Toc145491516"/>
      <w:r w:rsidRPr="00843C2F">
        <w:lastRenderedPageBreak/>
        <w:t xml:space="preserve">LỜI </w:t>
      </w:r>
      <w:r w:rsidR="003B47EB" w:rsidRPr="00843C2F">
        <w:t>CẢM ƠN</w:t>
      </w:r>
      <w:bookmarkEnd w:id="2"/>
    </w:p>
    <w:p w14:paraId="10D3DA51" w14:textId="583B9B1F" w:rsidR="009A31D2" w:rsidRPr="008521B9" w:rsidRDefault="009A31D2" w:rsidP="009A31D2">
      <w:pPr>
        <w:spacing w:before="120"/>
        <w:rPr>
          <w:rFonts w:eastAsia="Arial"/>
          <w:color w:val="000000"/>
          <w:szCs w:val="26"/>
        </w:rPr>
      </w:pPr>
      <w:r>
        <w:rPr>
          <w:rFonts w:cs="Times New Roman"/>
          <w:b/>
          <w:szCs w:val="26"/>
        </w:rPr>
        <w:tab/>
      </w:r>
      <w:r w:rsidRPr="008521B9">
        <w:rPr>
          <w:szCs w:val="26"/>
        </w:rPr>
        <w:t xml:space="preserve">Đầu tiên, em xin gửi lời cảm ơn chân thành đến Trường đại học </w:t>
      </w:r>
      <w:r w:rsidRPr="008521B9">
        <w:rPr>
          <w:rFonts w:eastAsia="Arial"/>
          <w:color w:val="000000"/>
          <w:szCs w:val="26"/>
        </w:rPr>
        <w:t xml:space="preserve">Công nghệ Thông tin và Truyền thông Việt – Hàn đã tạo cho em điều kiện để thực tập </w:t>
      </w:r>
      <w:r w:rsidR="00C76FAF">
        <w:rPr>
          <w:rFonts w:eastAsia="Arial"/>
          <w:color w:val="000000"/>
          <w:szCs w:val="26"/>
        </w:rPr>
        <w:t>tốt nghiệp</w:t>
      </w:r>
      <w:r w:rsidRPr="008521B9">
        <w:rPr>
          <w:rFonts w:eastAsia="Arial"/>
          <w:color w:val="000000"/>
          <w:szCs w:val="26"/>
        </w:rPr>
        <w:t xml:space="preserve">, để em có thể tiếp cận trực tiếp đến </w:t>
      </w:r>
      <w:r>
        <w:rPr>
          <w:rFonts w:eastAsia="Arial"/>
          <w:color w:val="000000"/>
          <w:szCs w:val="26"/>
        </w:rPr>
        <w:t>quy trình</w:t>
      </w:r>
      <w:r w:rsidR="00C76FAF">
        <w:rPr>
          <w:rFonts w:eastAsia="Arial"/>
          <w:color w:val="000000"/>
          <w:szCs w:val="26"/>
        </w:rPr>
        <w:t xml:space="preserve"> làm việc trong môi trường chuyên nghiệp và thực tế</w:t>
      </w:r>
      <w:r w:rsidRPr="008521B9">
        <w:rPr>
          <w:rFonts w:eastAsia="Arial"/>
          <w:color w:val="000000"/>
          <w:szCs w:val="26"/>
        </w:rPr>
        <w:t xml:space="preserve">. Đặc biệt, em xin gửi lời cảm ơn sâu sắc đến giảng viên hướng dẫn – ThS. </w:t>
      </w:r>
      <w:r w:rsidR="00C76FAF">
        <w:rPr>
          <w:rFonts w:eastAsia="Arial"/>
          <w:color w:val="000000"/>
          <w:szCs w:val="26"/>
        </w:rPr>
        <w:t>Lê Viết Trương</w:t>
      </w:r>
      <w:r w:rsidRPr="008521B9">
        <w:rPr>
          <w:rFonts w:eastAsia="Arial"/>
          <w:color w:val="000000"/>
          <w:szCs w:val="26"/>
        </w:rPr>
        <w:t xml:space="preserve"> đã tận tình giúp đỡ và hướng dẫn em trong suốt thời gian thực tập vừa qua.</w:t>
      </w:r>
    </w:p>
    <w:p w14:paraId="2A6B1019" w14:textId="308D9DE2" w:rsidR="009A31D2" w:rsidRPr="008521B9" w:rsidRDefault="009A31D2" w:rsidP="009A31D2">
      <w:pPr>
        <w:spacing w:before="120"/>
        <w:rPr>
          <w:rFonts w:eastAsia="Arial"/>
          <w:color w:val="000000"/>
          <w:szCs w:val="26"/>
        </w:rPr>
      </w:pPr>
      <w:r w:rsidRPr="008521B9">
        <w:rPr>
          <w:rFonts w:eastAsia="Arial"/>
          <w:color w:val="000000"/>
          <w:szCs w:val="26"/>
        </w:rPr>
        <w:t>Em xin chân thành cả</w:t>
      </w:r>
      <w:r w:rsidR="00C76FAF">
        <w:rPr>
          <w:rFonts w:eastAsia="Arial"/>
          <w:color w:val="000000"/>
          <w:szCs w:val="26"/>
        </w:rPr>
        <w:t>m ơn Công ty C-F</w:t>
      </w:r>
      <w:r>
        <w:rPr>
          <w:rFonts w:eastAsia="Arial"/>
          <w:color w:val="000000"/>
          <w:szCs w:val="26"/>
        </w:rPr>
        <w:t xml:space="preserve">orce </w:t>
      </w:r>
      <w:r w:rsidR="00C76FAF">
        <w:rPr>
          <w:rFonts w:eastAsia="Arial"/>
          <w:color w:val="000000"/>
          <w:szCs w:val="26"/>
        </w:rPr>
        <w:t>Việt Nam</w:t>
      </w:r>
      <w:r w:rsidRPr="008521B9">
        <w:rPr>
          <w:rFonts w:eastAsia="Arial"/>
          <w:color w:val="000000"/>
          <w:szCs w:val="26"/>
        </w:rPr>
        <w:t xml:space="preserve">, đã tạo điều kiện cho em có thể thực tập, tiến hành nghiên cứu </w:t>
      </w:r>
      <w:r>
        <w:rPr>
          <w:rFonts w:eastAsia="Arial"/>
          <w:color w:val="000000"/>
          <w:szCs w:val="26"/>
        </w:rPr>
        <w:t xml:space="preserve">và xây dựng ứng dụng </w:t>
      </w:r>
      <w:r w:rsidR="00C76FAF">
        <w:rPr>
          <w:rFonts w:eastAsia="Arial"/>
          <w:color w:val="000000"/>
          <w:szCs w:val="26"/>
        </w:rPr>
        <w:t>quản trị tài nguyên doanh nghiệp SAP ERP</w:t>
      </w:r>
      <w:r w:rsidRPr="008521B9">
        <w:rPr>
          <w:rFonts w:eastAsia="Arial"/>
          <w:color w:val="000000"/>
          <w:szCs w:val="26"/>
        </w:rPr>
        <w:t xml:space="preserve"> và có thể tham gia vào các hoạt động của công ty. </w:t>
      </w:r>
    </w:p>
    <w:p w14:paraId="68554B2C" w14:textId="05386532" w:rsidR="009A31D2" w:rsidRPr="008521B9" w:rsidRDefault="009A31D2" w:rsidP="009A31D2">
      <w:pPr>
        <w:spacing w:before="120"/>
        <w:rPr>
          <w:rFonts w:eastAsia="Arial"/>
          <w:color w:val="000000"/>
          <w:szCs w:val="26"/>
        </w:rPr>
      </w:pPr>
      <w:r w:rsidRPr="008521B9">
        <w:rPr>
          <w:rFonts w:eastAsia="Arial"/>
          <w:color w:val="000000"/>
          <w:szCs w:val="26"/>
        </w:rPr>
        <w:t xml:space="preserve">Cảm ơn anh </w:t>
      </w:r>
      <w:r>
        <w:rPr>
          <w:rFonts w:eastAsia="Arial"/>
          <w:color w:val="000000"/>
          <w:szCs w:val="26"/>
        </w:rPr>
        <w:t>Trần Trọng Quốc</w:t>
      </w:r>
      <w:r w:rsidRPr="008521B9">
        <w:rPr>
          <w:rFonts w:eastAsia="Arial"/>
          <w:color w:val="000000"/>
          <w:szCs w:val="26"/>
        </w:rPr>
        <w:t xml:space="preserve"> đã tận tình giúp đỡ, hướng dẫn để em có thể hoàn thành tốt chương trình thực tập </w:t>
      </w:r>
      <w:r w:rsidR="00C76FAF">
        <w:rPr>
          <w:rFonts w:eastAsia="Arial"/>
          <w:color w:val="000000"/>
          <w:szCs w:val="26"/>
        </w:rPr>
        <w:t>tốt</w:t>
      </w:r>
      <w:r w:rsidRPr="008521B9">
        <w:rPr>
          <w:rFonts w:eastAsia="Arial"/>
          <w:color w:val="000000"/>
          <w:szCs w:val="26"/>
        </w:rPr>
        <w:t xml:space="preserve"> nghiệp của mình.</w:t>
      </w:r>
    </w:p>
    <w:p w14:paraId="2B31CAC0" w14:textId="773E6BAF" w:rsidR="009A31D2" w:rsidRPr="008521B9" w:rsidRDefault="009A31D2" w:rsidP="009A31D2">
      <w:pPr>
        <w:spacing w:before="120"/>
        <w:rPr>
          <w:szCs w:val="26"/>
        </w:rPr>
      </w:pPr>
      <w:r w:rsidRPr="008521B9">
        <w:rPr>
          <w:rFonts w:eastAsia="Arial"/>
          <w:color w:val="000000"/>
          <w:szCs w:val="26"/>
        </w:rPr>
        <w:t>Trong quá trình thực tập và làm báo cáo em đã cố g</w:t>
      </w:r>
      <w:r>
        <w:rPr>
          <w:rFonts w:eastAsia="Arial"/>
          <w:color w:val="000000"/>
          <w:szCs w:val="26"/>
        </w:rPr>
        <w:t>ắng</w:t>
      </w:r>
      <w:r w:rsidRPr="008521B9">
        <w:rPr>
          <w:rFonts w:eastAsia="Arial"/>
          <w:color w:val="000000"/>
          <w:szCs w:val="26"/>
        </w:rPr>
        <w:t xml:space="preserve"> hết sức. Tuy nhiên, do vốn kiến thức còn nhiều hạn chế và khả năng tiếp thu thực tế còn nhiều bỡ ngỡ. Bài báo cáo thực tập khó có thể tránh khỏi những thiếu sót và nhiều chỗ còn chưa chính xác, kính mong thầy cô xem xét và góp ý để</w:t>
      </w:r>
      <w:r w:rsidR="00C76FAF">
        <w:rPr>
          <w:rFonts w:eastAsia="Arial"/>
          <w:color w:val="000000"/>
          <w:szCs w:val="26"/>
        </w:rPr>
        <w:t xml:space="preserve"> bài </w:t>
      </w:r>
      <w:r w:rsidRPr="008521B9">
        <w:rPr>
          <w:rFonts w:eastAsia="Arial"/>
          <w:color w:val="000000"/>
          <w:szCs w:val="26"/>
        </w:rPr>
        <w:t>báo cáo của em được hoàn thiện hơn.</w:t>
      </w:r>
    </w:p>
    <w:p w14:paraId="303BF394" w14:textId="32B50794" w:rsidR="009A31D2" w:rsidRDefault="009A31D2" w:rsidP="009A31D2">
      <w:pPr>
        <w:spacing w:before="120"/>
        <w:rPr>
          <w:szCs w:val="26"/>
        </w:rPr>
      </w:pPr>
      <w:r w:rsidRPr="008521B9">
        <w:rPr>
          <w:szCs w:val="26"/>
        </w:rPr>
        <w:t>Em xin chân thành cảm ơn!</w:t>
      </w:r>
    </w:p>
    <w:p w14:paraId="0EB21537" w14:textId="12CF41E3" w:rsidR="00DC4E6F" w:rsidRPr="00DC4E6F" w:rsidRDefault="00DC4E6F" w:rsidP="009A31D2">
      <w:pPr>
        <w:spacing w:before="120"/>
        <w:rPr>
          <w:i/>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sidRPr="00DC4E6F">
        <w:rPr>
          <w:i/>
          <w:szCs w:val="26"/>
        </w:rPr>
        <w:t>Sinh viên</w:t>
      </w:r>
    </w:p>
    <w:p w14:paraId="341F6653" w14:textId="2BDA4955" w:rsidR="00DC4E6F" w:rsidRPr="008521B9" w:rsidRDefault="00DC4E6F" w:rsidP="009A31D2">
      <w:pPr>
        <w:spacing w:before="120"/>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t xml:space="preserve">         Lê Quốc Huy</w:t>
      </w:r>
    </w:p>
    <w:p w14:paraId="62906CF1" w14:textId="708FAD3D" w:rsidR="002256E6" w:rsidRPr="002256E6" w:rsidRDefault="002256E6" w:rsidP="009A31D2">
      <w:pPr>
        <w:tabs>
          <w:tab w:val="left" w:pos="977"/>
        </w:tabs>
        <w:spacing w:before="120" w:line="240" w:lineRule="auto"/>
        <w:jc w:val="left"/>
        <w:rPr>
          <w:rFonts w:cs="Times New Roman"/>
          <w:b/>
          <w:szCs w:val="26"/>
        </w:rPr>
      </w:pPr>
    </w:p>
    <w:p w14:paraId="59B04DD7" w14:textId="462193BA" w:rsidR="002256E6" w:rsidRPr="002256E6" w:rsidRDefault="002256E6" w:rsidP="00577547">
      <w:pPr>
        <w:spacing w:before="120" w:line="240" w:lineRule="auto"/>
        <w:rPr>
          <w:rFonts w:cs="Times New Roman"/>
          <w:b/>
          <w:szCs w:val="26"/>
        </w:rPr>
      </w:pPr>
      <w:r w:rsidRPr="002256E6">
        <w:rPr>
          <w:rFonts w:cs="Times New Roman"/>
          <w:b/>
          <w:szCs w:val="26"/>
        </w:rPr>
        <w:br w:type="page"/>
      </w:r>
      <w:r w:rsidR="00DC4E6F">
        <w:rPr>
          <w:rFonts w:cs="Times New Roman"/>
          <w:b/>
          <w:szCs w:val="26"/>
        </w:rPr>
        <w:lastRenderedPageBreak/>
        <w:tab/>
      </w:r>
      <w:r w:rsidR="00DC4E6F">
        <w:rPr>
          <w:rFonts w:cs="Times New Roman"/>
          <w:b/>
          <w:szCs w:val="26"/>
        </w:rPr>
        <w:tab/>
      </w:r>
    </w:p>
    <w:p w14:paraId="5BA70759" w14:textId="33D0CA49" w:rsidR="002256E6" w:rsidRDefault="002256E6" w:rsidP="00C22F54">
      <w:pPr>
        <w:pStyle w:val="Title"/>
      </w:pPr>
      <w:bookmarkStart w:id="3" w:name="_Toc157073505"/>
      <w:bookmarkStart w:id="4" w:name="_Toc157073533"/>
      <w:bookmarkStart w:id="5" w:name="_Toc157073738"/>
      <w:bookmarkStart w:id="6" w:name="_Toc157100737"/>
      <w:bookmarkStart w:id="7" w:name="_Toc157134994"/>
      <w:bookmarkStart w:id="8" w:name="_Toc163275856"/>
      <w:bookmarkStart w:id="9" w:name="_Toc163448204"/>
      <w:bookmarkStart w:id="10" w:name="_Toc145491517"/>
      <w:r w:rsidRPr="00843C2F">
        <w:t>MỤC LỤC</w:t>
      </w:r>
      <w:bookmarkEnd w:id="3"/>
      <w:bookmarkEnd w:id="4"/>
      <w:bookmarkEnd w:id="5"/>
      <w:bookmarkEnd w:id="6"/>
      <w:bookmarkEnd w:id="7"/>
      <w:bookmarkEnd w:id="8"/>
      <w:bookmarkEnd w:id="9"/>
      <w:bookmarkEnd w:id="10"/>
    </w:p>
    <w:p w14:paraId="5398AA49" w14:textId="10DAE175" w:rsidR="00623702" w:rsidRPr="00623702" w:rsidRDefault="00623702" w:rsidP="00623702">
      <w:pPr>
        <w:jc w:val="center"/>
      </w:pPr>
      <w:r>
        <w:t>(L</w:t>
      </w:r>
      <w:r w:rsidRPr="00623702">
        <w:t>àm</w:t>
      </w:r>
      <w:r>
        <w:t xml:space="preserve"> t</w:t>
      </w:r>
      <w:r w:rsidRPr="00623702">
        <w:t>ự</w:t>
      </w:r>
      <w:r>
        <w:t xml:space="preserve"> đ</w:t>
      </w:r>
      <w:r w:rsidRPr="00623702">
        <w:t>ộng</w:t>
      </w:r>
      <w:r>
        <w:t xml:space="preserve"> m</w:t>
      </w:r>
      <w:r w:rsidRPr="00623702">
        <w:t>ục</w:t>
      </w:r>
      <w:r>
        <w:t xml:space="preserve"> l</w:t>
      </w:r>
      <w:r w:rsidRPr="00623702">
        <w:t>ục</w:t>
      </w:r>
      <w:r>
        <w:t>, ch</w:t>
      </w:r>
      <w:r w:rsidRPr="00623702">
        <w:t>ỉ</w:t>
      </w:r>
      <w:r>
        <w:t xml:space="preserve"> c</w:t>
      </w:r>
      <w:r w:rsidRPr="00623702">
        <w:t>ần</w:t>
      </w:r>
      <w:r>
        <w:t xml:space="preserve"> update)</w:t>
      </w:r>
    </w:p>
    <w:sdt>
      <w:sdtPr>
        <w:rPr>
          <w:rFonts w:ascii="Times New Roman" w:eastAsiaTheme="minorHAnsi" w:hAnsi="Times New Roman" w:cstheme="minorBidi"/>
          <w:color w:val="auto"/>
          <w:sz w:val="26"/>
          <w:szCs w:val="22"/>
        </w:rPr>
        <w:id w:val="-1400041171"/>
        <w:docPartObj>
          <w:docPartGallery w:val="Table of Contents"/>
          <w:docPartUnique/>
        </w:docPartObj>
      </w:sdtPr>
      <w:sdtEndPr>
        <w:rPr>
          <w:b/>
          <w:bCs/>
          <w:noProof/>
        </w:rPr>
      </w:sdtEndPr>
      <w:sdtContent>
        <w:p w14:paraId="1035C397" w14:textId="2032FE52" w:rsidR="00843C2F" w:rsidRDefault="00843C2F">
          <w:pPr>
            <w:pStyle w:val="TOCHeading"/>
          </w:pPr>
        </w:p>
        <w:p w14:paraId="1FE3CE2E" w14:textId="47EB3D50" w:rsidR="00EA5001" w:rsidRDefault="00592F39">
          <w:pPr>
            <w:pStyle w:val="TOC1"/>
            <w:rPr>
              <w:rFonts w:asciiTheme="minorHAnsi" w:eastAsiaTheme="minorEastAsia" w:hAnsiTheme="minorHAnsi"/>
              <w:b w:val="0"/>
              <w:noProof/>
              <w:sz w:val="22"/>
            </w:rPr>
          </w:pPr>
          <w:r>
            <w:fldChar w:fldCharType="begin"/>
          </w:r>
          <w:r>
            <w:instrText xml:space="preserve"> TOC \o "1-4" \h \z \t "Title,1,c1,2" </w:instrText>
          </w:r>
          <w:r>
            <w:fldChar w:fldCharType="separate"/>
          </w:r>
          <w:hyperlink w:anchor="_Toc145491515" w:history="1">
            <w:r w:rsidR="00EA5001" w:rsidRPr="002C52EB">
              <w:rPr>
                <w:rStyle w:val="Hyperlink"/>
                <w:rFonts w:cs="Times New Roman"/>
                <w:noProof/>
              </w:rPr>
              <w:t>NHẬN XÉT CỦA GIẢNG VIÊN HƯỚNG DẪN</w:t>
            </w:r>
            <w:r w:rsidR="00EA5001">
              <w:rPr>
                <w:noProof/>
                <w:webHidden/>
              </w:rPr>
              <w:tab/>
            </w:r>
            <w:r w:rsidR="00EA5001">
              <w:rPr>
                <w:noProof/>
                <w:webHidden/>
              </w:rPr>
              <w:fldChar w:fldCharType="begin"/>
            </w:r>
            <w:r w:rsidR="00EA5001">
              <w:rPr>
                <w:noProof/>
                <w:webHidden/>
              </w:rPr>
              <w:instrText xml:space="preserve"> PAGEREF _Toc145491515 \h </w:instrText>
            </w:r>
            <w:r w:rsidR="00EA5001">
              <w:rPr>
                <w:noProof/>
                <w:webHidden/>
              </w:rPr>
            </w:r>
            <w:r w:rsidR="00EA5001">
              <w:rPr>
                <w:noProof/>
                <w:webHidden/>
              </w:rPr>
              <w:fldChar w:fldCharType="separate"/>
            </w:r>
            <w:r w:rsidR="00EA5001">
              <w:rPr>
                <w:noProof/>
                <w:webHidden/>
              </w:rPr>
              <w:t>i</w:t>
            </w:r>
            <w:r w:rsidR="00EA5001">
              <w:rPr>
                <w:noProof/>
                <w:webHidden/>
              </w:rPr>
              <w:fldChar w:fldCharType="end"/>
            </w:r>
          </w:hyperlink>
        </w:p>
        <w:p w14:paraId="01696C05" w14:textId="5BEC2A9C" w:rsidR="00EA5001" w:rsidRDefault="00EA5001">
          <w:pPr>
            <w:pStyle w:val="TOC1"/>
            <w:rPr>
              <w:rFonts w:asciiTheme="minorHAnsi" w:eastAsiaTheme="minorEastAsia" w:hAnsiTheme="minorHAnsi"/>
              <w:b w:val="0"/>
              <w:noProof/>
              <w:sz w:val="22"/>
            </w:rPr>
          </w:pPr>
          <w:hyperlink w:anchor="_Toc145491516" w:history="1">
            <w:r w:rsidRPr="002C52EB">
              <w:rPr>
                <w:rStyle w:val="Hyperlink"/>
                <w:noProof/>
              </w:rPr>
              <w:t>LỜI CẢM ƠN</w:t>
            </w:r>
            <w:r>
              <w:rPr>
                <w:noProof/>
                <w:webHidden/>
              </w:rPr>
              <w:tab/>
            </w:r>
            <w:r>
              <w:rPr>
                <w:noProof/>
                <w:webHidden/>
              </w:rPr>
              <w:fldChar w:fldCharType="begin"/>
            </w:r>
            <w:r>
              <w:rPr>
                <w:noProof/>
                <w:webHidden/>
              </w:rPr>
              <w:instrText xml:space="preserve"> PAGEREF _Toc145491516 \h </w:instrText>
            </w:r>
            <w:r>
              <w:rPr>
                <w:noProof/>
                <w:webHidden/>
              </w:rPr>
            </w:r>
            <w:r>
              <w:rPr>
                <w:noProof/>
                <w:webHidden/>
              </w:rPr>
              <w:fldChar w:fldCharType="separate"/>
            </w:r>
            <w:r>
              <w:rPr>
                <w:noProof/>
                <w:webHidden/>
              </w:rPr>
              <w:t>ii</w:t>
            </w:r>
            <w:r>
              <w:rPr>
                <w:noProof/>
                <w:webHidden/>
              </w:rPr>
              <w:fldChar w:fldCharType="end"/>
            </w:r>
          </w:hyperlink>
        </w:p>
        <w:p w14:paraId="44619CDC" w14:textId="32D6E17B" w:rsidR="00EA5001" w:rsidRDefault="00EA5001">
          <w:pPr>
            <w:pStyle w:val="TOC1"/>
            <w:rPr>
              <w:rFonts w:asciiTheme="minorHAnsi" w:eastAsiaTheme="minorEastAsia" w:hAnsiTheme="minorHAnsi"/>
              <w:b w:val="0"/>
              <w:noProof/>
              <w:sz w:val="22"/>
            </w:rPr>
          </w:pPr>
          <w:hyperlink w:anchor="_Toc145491517" w:history="1">
            <w:r w:rsidRPr="002C52EB">
              <w:rPr>
                <w:rStyle w:val="Hyperlink"/>
                <w:noProof/>
              </w:rPr>
              <w:t>MỤC LỤC</w:t>
            </w:r>
            <w:r>
              <w:rPr>
                <w:noProof/>
                <w:webHidden/>
              </w:rPr>
              <w:tab/>
            </w:r>
            <w:r>
              <w:rPr>
                <w:noProof/>
                <w:webHidden/>
              </w:rPr>
              <w:fldChar w:fldCharType="begin"/>
            </w:r>
            <w:r>
              <w:rPr>
                <w:noProof/>
                <w:webHidden/>
              </w:rPr>
              <w:instrText xml:space="preserve"> PAGEREF _Toc145491517 \h </w:instrText>
            </w:r>
            <w:r>
              <w:rPr>
                <w:noProof/>
                <w:webHidden/>
              </w:rPr>
            </w:r>
            <w:r>
              <w:rPr>
                <w:noProof/>
                <w:webHidden/>
              </w:rPr>
              <w:fldChar w:fldCharType="separate"/>
            </w:r>
            <w:r>
              <w:rPr>
                <w:noProof/>
                <w:webHidden/>
              </w:rPr>
              <w:t>iii</w:t>
            </w:r>
            <w:r>
              <w:rPr>
                <w:noProof/>
                <w:webHidden/>
              </w:rPr>
              <w:fldChar w:fldCharType="end"/>
            </w:r>
          </w:hyperlink>
        </w:p>
        <w:p w14:paraId="6FCB81BB" w14:textId="6244F9DD" w:rsidR="00EA5001" w:rsidRDefault="00EA5001">
          <w:pPr>
            <w:pStyle w:val="TOC1"/>
            <w:rPr>
              <w:rFonts w:asciiTheme="minorHAnsi" w:eastAsiaTheme="minorEastAsia" w:hAnsiTheme="minorHAnsi"/>
              <w:b w:val="0"/>
              <w:noProof/>
              <w:sz w:val="22"/>
            </w:rPr>
          </w:pPr>
          <w:hyperlink w:anchor="_Toc145491518" w:history="1">
            <w:r w:rsidRPr="002C52EB">
              <w:rPr>
                <w:rStyle w:val="Hyperlink"/>
                <w:noProof/>
              </w:rPr>
              <w:t>PHẦN MỞ ĐẦU</w:t>
            </w:r>
            <w:r>
              <w:rPr>
                <w:noProof/>
                <w:webHidden/>
              </w:rPr>
              <w:tab/>
            </w:r>
            <w:r>
              <w:rPr>
                <w:noProof/>
                <w:webHidden/>
              </w:rPr>
              <w:fldChar w:fldCharType="begin"/>
            </w:r>
            <w:r>
              <w:rPr>
                <w:noProof/>
                <w:webHidden/>
              </w:rPr>
              <w:instrText xml:space="preserve"> PAGEREF _Toc145491518 \h </w:instrText>
            </w:r>
            <w:r>
              <w:rPr>
                <w:noProof/>
                <w:webHidden/>
              </w:rPr>
            </w:r>
            <w:r>
              <w:rPr>
                <w:noProof/>
                <w:webHidden/>
              </w:rPr>
              <w:fldChar w:fldCharType="separate"/>
            </w:r>
            <w:r>
              <w:rPr>
                <w:noProof/>
                <w:webHidden/>
              </w:rPr>
              <w:t>1</w:t>
            </w:r>
            <w:r>
              <w:rPr>
                <w:noProof/>
                <w:webHidden/>
              </w:rPr>
              <w:fldChar w:fldCharType="end"/>
            </w:r>
          </w:hyperlink>
        </w:p>
        <w:p w14:paraId="6D3CD81E" w14:textId="43B5014F" w:rsidR="00EA5001" w:rsidRDefault="00EA5001">
          <w:pPr>
            <w:pStyle w:val="TOC1"/>
            <w:tabs>
              <w:tab w:val="left" w:pos="2411"/>
            </w:tabs>
            <w:rPr>
              <w:rFonts w:asciiTheme="minorHAnsi" w:eastAsiaTheme="minorEastAsia" w:hAnsiTheme="minorHAnsi"/>
              <w:b w:val="0"/>
              <w:noProof/>
              <w:sz w:val="22"/>
            </w:rPr>
          </w:pPr>
          <w:hyperlink w:anchor="_Toc145491519" w:history="1">
            <w:r w:rsidRPr="002C52EB">
              <w:rPr>
                <w:rStyle w:val="Hyperlink"/>
                <w:noProof/>
              </w:rPr>
              <w:t>CHƯƠNG 1:</w:t>
            </w:r>
            <w:r>
              <w:rPr>
                <w:rFonts w:asciiTheme="minorHAnsi" w:eastAsiaTheme="minorEastAsia" w:hAnsiTheme="minorHAnsi"/>
                <w:b w:val="0"/>
                <w:noProof/>
                <w:sz w:val="22"/>
              </w:rPr>
              <w:tab/>
            </w:r>
            <w:r w:rsidRPr="002C52EB">
              <w:rPr>
                <w:rStyle w:val="Hyperlink"/>
                <w:noProof/>
              </w:rPr>
              <w:t>GIỚI THIỆU VỀ CƠ QUAN THỰC TẬP</w:t>
            </w:r>
            <w:r>
              <w:rPr>
                <w:noProof/>
                <w:webHidden/>
              </w:rPr>
              <w:tab/>
            </w:r>
            <w:r>
              <w:rPr>
                <w:noProof/>
                <w:webHidden/>
              </w:rPr>
              <w:fldChar w:fldCharType="begin"/>
            </w:r>
            <w:r>
              <w:rPr>
                <w:noProof/>
                <w:webHidden/>
              </w:rPr>
              <w:instrText xml:space="preserve"> PAGEREF _Toc145491519 \h </w:instrText>
            </w:r>
            <w:r>
              <w:rPr>
                <w:noProof/>
                <w:webHidden/>
              </w:rPr>
            </w:r>
            <w:r>
              <w:rPr>
                <w:noProof/>
                <w:webHidden/>
              </w:rPr>
              <w:fldChar w:fldCharType="separate"/>
            </w:r>
            <w:r>
              <w:rPr>
                <w:noProof/>
                <w:webHidden/>
              </w:rPr>
              <w:t>2</w:t>
            </w:r>
            <w:r>
              <w:rPr>
                <w:noProof/>
                <w:webHidden/>
              </w:rPr>
              <w:fldChar w:fldCharType="end"/>
            </w:r>
          </w:hyperlink>
        </w:p>
        <w:p w14:paraId="523BFA66" w14:textId="37EF5AAB" w:rsidR="00EA5001" w:rsidRDefault="00EA5001">
          <w:pPr>
            <w:pStyle w:val="TOC2"/>
            <w:tabs>
              <w:tab w:val="left" w:pos="1540"/>
              <w:tab w:val="right" w:leader="dot" w:pos="9062"/>
            </w:tabs>
            <w:rPr>
              <w:rFonts w:asciiTheme="minorHAnsi" w:eastAsiaTheme="minorEastAsia" w:hAnsiTheme="minorHAnsi"/>
              <w:noProof/>
              <w:sz w:val="22"/>
            </w:rPr>
          </w:pPr>
          <w:hyperlink w:anchor="_Toc145491520" w:history="1">
            <w:r w:rsidRPr="002C52EB">
              <w:rPr>
                <w:rStyle w:val="Hyperlink"/>
                <w:noProof/>
              </w:rPr>
              <w:t>1.1</w:t>
            </w:r>
            <w:r>
              <w:rPr>
                <w:rFonts w:asciiTheme="minorHAnsi" w:eastAsiaTheme="minorEastAsia" w:hAnsiTheme="minorHAnsi"/>
                <w:noProof/>
                <w:sz w:val="22"/>
              </w:rPr>
              <w:tab/>
            </w:r>
            <w:r w:rsidRPr="002C52EB">
              <w:rPr>
                <w:rStyle w:val="Hyperlink"/>
                <w:noProof/>
              </w:rPr>
              <w:t>CƠ QUAN THỰC TẬP</w:t>
            </w:r>
            <w:r>
              <w:rPr>
                <w:noProof/>
                <w:webHidden/>
              </w:rPr>
              <w:tab/>
            </w:r>
            <w:r>
              <w:rPr>
                <w:noProof/>
                <w:webHidden/>
              </w:rPr>
              <w:fldChar w:fldCharType="begin"/>
            </w:r>
            <w:r>
              <w:rPr>
                <w:noProof/>
                <w:webHidden/>
              </w:rPr>
              <w:instrText xml:space="preserve"> PAGEREF _Toc145491520 \h </w:instrText>
            </w:r>
            <w:r>
              <w:rPr>
                <w:noProof/>
                <w:webHidden/>
              </w:rPr>
            </w:r>
            <w:r>
              <w:rPr>
                <w:noProof/>
                <w:webHidden/>
              </w:rPr>
              <w:fldChar w:fldCharType="separate"/>
            </w:r>
            <w:r>
              <w:rPr>
                <w:noProof/>
                <w:webHidden/>
              </w:rPr>
              <w:t>2</w:t>
            </w:r>
            <w:r>
              <w:rPr>
                <w:noProof/>
                <w:webHidden/>
              </w:rPr>
              <w:fldChar w:fldCharType="end"/>
            </w:r>
          </w:hyperlink>
        </w:p>
        <w:p w14:paraId="6201EC80" w14:textId="60AE3E3C" w:rsidR="00EA5001" w:rsidRDefault="00EA5001">
          <w:pPr>
            <w:pStyle w:val="TOC2"/>
            <w:tabs>
              <w:tab w:val="left" w:pos="1540"/>
              <w:tab w:val="right" w:leader="dot" w:pos="9062"/>
            </w:tabs>
            <w:rPr>
              <w:rFonts w:asciiTheme="minorHAnsi" w:eastAsiaTheme="minorEastAsia" w:hAnsiTheme="minorHAnsi"/>
              <w:noProof/>
              <w:sz w:val="22"/>
            </w:rPr>
          </w:pPr>
          <w:hyperlink w:anchor="_Toc145491521" w:history="1">
            <w:r w:rsidRPr="002C52EB">
              <w:rPr>
                <w:rStyle w:val="Hyperlink"/>
                <w:noProof/>
              </w:rPr>
              <w:t>1.2</w:t>
            </w:r>
            <w:r>
              <w:rPr>
                <w:rFonts w:asciiTheme="minorHAnsi" w:eastAsiaTheme="minorEastAsia" w:hAnsiTheme="minorHAnsi"/>
                <w:noProof/>
                <w:sz w:val="22"/>
              </w:rPr>
              <w:tab/>
            </w:r>
            <w:r w:rsidRPr="002C52EB">
              <w:rPr>
                <w:rStyle w:val="Hyperlink"/>
                <w:noProof/>
              </w:rPr>
              <w:t>GIỚI THIỆU CHUNG</w:t>
            </w:r>
            <w:r>
              <w:rPr>
                <w:noProof/>
                <w:webHidden/>
              </w:rPr>
              <w:tab/>
            </w:r>
            <w:r>
              <w:rPr>
                <w:noProof/>
                <w:webHidden/>
              </w:rPr>
              <w:fldChar w:fldCharType="begin"/>
            </w:r>
            <w:r>
              <w:rPr>
                <w:noProof/>
                <w:webHidden/>
              </w:rPr>
              <w:instrText xml:space="preserve"> PAGEREF _Toc145491521 \h </w:instrText>
            </w:r>
            <w:r>
              <w:rPr>
                <w:noProof/>
                <w:webHidden/>
              </w:rPr>
            </w:r>
            <w:r>
              <w:rPr>
                <w:noProof/>
                <w:webHidden/>
              </w:rPr>
              <w:fldChar w:fldCharType="separate"/>
            </w:r>
            <w:r>
              <w:rPr>
                <w:noProof/>
                <w:webHidden/>
              </w:rPr>
              <w:t>2</w:t>
            </w:r>
            <w:r>
              <w:rPr>
                <w:noProof/>
                <w:webHidden/>
              </w:rPr>
              <w:fldChar w:fldCharType="end"/>
            </w:r>
          </w:hyperlink>
        </w:p>
        <w:p w14:paraId="7EDAD558" w14:textId="750BC13C" w:rsidR="00EA5001" w:rsidRDefault="00EA5001">
          <w:pPr>
            <w:pStyle w:val="TOC2"/>
            <w:tabs>
              <w:tab w:val="left" w:pos="1540"/>
              <w:tab w:val="right" w:leader="dot" w:pos="9062"/>
            </w:tabs>
            <w:rPr>
              <w:rFonts w:asciiTheme="minorHAnsi" w:eastAsiaTheme="minorEastAsia" w:hAnsiTheme="minorHAnsi"/>
              <w:noProof/>
              <w:sz w:val="22"/>
            </w:rPr>
          </w:pPr>
          <w:hyperlink w:anchor="_Toc145491522" w:history="1">
            <w:r w:rsidRPr="002C52EB">
              <w:rPr>
                <w:rStyle w:val="Hyperlink"/>
                <w:noProof/>
              </w:rPr>
              <w:t>1.3</w:t>
            </w:r>
            <w:r>
              <w:rPr>
                <w:rFonts w:asciiTheme="minorHAnsi" w:eastAsiaTheme="minorEastAsia" w:hAnsiTheme="minorHAnsi"/>
                <w:noProof/>
                <w:sz w:val="22"/>
              </w:rPr>
              <w:tab/>
            </w:r>
            <w:r w:rsidRPr="002C52EB">
              <w:rPr>
                <w:rStyle w:val="Hyperlink"/>
                <w:noProof/>
              </w:rPr>
              <w:t>MỤC TIÊU HOẠT ĐỘNG</w:t>
            </w:r>
            <w:r>
              <w:rPr>
                <w:noProof/>
                <w:webHidden/>
              </w:rPr>
              <w:tab/>
            </w:r>
            <w:r>
              <w:rPr>
                <w:noProof/>
                <w:webHidden/>
              </w:rPr>
              <w:fldChar w:fldCharType="begin"/>
            </w:r>
            <w:r>
              <w:rPr>
                <w:noProof/>
                <w:webHidden/>
              </w:rPr>
              <w:instrText xml:space="preserve"> PAGEREF _Toc145491522 \h </w:instrText>
            </w:r>
            <w:r>
              <w:rPr>
                <w:noProof/>
                <w:webHidden/>
              </w:rPr>
            </w:r>
            <w:r>
              <w:rPr>
                <w:noProof/>
                <w:webHidden/>
              </w:rPr>
              <w:fldChar w:fldCharType="separate"/>
            </w:r>
            <w:r>
              <w:rPr>
                <w:noProof/>
                <w:webHidden/>
              </w:rPr>
              <w:t>2</w:t>
            </w:r>
            <w:r>
              <w:rPr>
                <w:noProof/>
                <w:webHidden/>
              </w:rPr>
              <w:fldChar w:fldCharType="end"/>
            </w:r>
          </w:hyperlink>
        </w:p>
        <w:p w14:paraId="2C3791EC" w14:textId="402178C8" w:rsidR="00EA5001" w:rsidRDefault="00EA5001">
          <w:pPr>
            <w:pStyle w:val="TOC2"/>
            <w:tabs>
              <w:tab w:val="left" w:pos="1540"/>
              <w:tab w:val="right" w:leader="dot" w:pos="9062"/>
            </w:tabs>
            <w:rPr>
              <w:rFonts w:asciiTheme="minorHAnsi" w:eastAsiaTheme="minorEastAsia" w:hAnsiTheme="minorHAnsi"/>
              <w:noProof/>
              <w:sz w:val="22"/>
            </w:rPr>
          </w:pPr>
          <w:hyperlink w:anchor="_Toc145491523" w:history="1">
            <w:r w:rsidRPr="002C52EB">
              <w:rPr>
                <w:rStyle w:val="Hyperlink"/>
                <w:noProof/>
              </w:rPr>
              <w:t>1.4</w:t>
            </w:r>
            <w:r>
              <w:rPr>
                <w:rFonts w:asciiTheme="minorHAnsi" w:eastAsiaTheme="minorEastAsia" w:hAnsiTheme="minorHAnsi"/>
                <w:noProof/>
                <w:sz w:val="22"/>
              </w:rPr>
              <w:tab/>
            </w:r>
            <w:r w:rsidRPr="002C52EB">
              <w:rPr>
                <w:rStyle w:val="Hyperlink"/>
                <w:noProof/>
              </w:rPr>
              <w:t>TỔ CHỨC HOẠT ĐỘNG</w:t>
            </w:r>
            <w:r>
              <w:rPr>
                <w:noProof/>
                <w:webHidden/>
              </w:rPr>
              <w:tab/>
            </w:r>
            <w:r>
              <w:rPr>
                <w:noProof/>
                <w:webHidden/>
              </w:rPr>
              <w:fldChar w:fldCharType="begin"/>
            </w:r>
            <w:r>
              <w:rPr>
                <w:noProof/>
                <w:webHidden/>
              </w:rPr>
              <w:instrText xml:space="preserve"> PAGEREF _Toc145491523 \h </w:instrText>
            </w:r>
            <w:r>
              <w:rPr>
                <w:noProof/>
                <w:webHidden/>
              </w:rPr>
            </w:r>
            <w:r>
              <w:rPr>
                <w:noProof/>
                <w:webHidden/>
              </w:rPr>
              <w:fldChar w:fldCharType="separate"/>
            </w:r>
            <w:r>
              <w:rPr>
                <w:noProof/>
                <w:webHidden/>
              </w:rPr>
              <w:t>3</w:t>
            </w:r>
            <w:r>
              <w:rPr>
                <w:noProof/>
                <w:webHidden/>
              </w:rPr>
              <w:fldChar w:fldCharType="end"/>
            </w:r>
          </w:hyperlink>
        </w:p>
        <w:p w14:paraId="6AE5D570" w14:textId="786BA317" w:rsidR="00EA5001" w:rsidRDefault="00EA5001">
          <w:pPr>
            <w:pStyle w:val="TOC2"/>
            <w:tabs>
              <w:tab w:val="left" w:pos="1540"/>
              <w:tab w:val="right" w:leader="dot" w:pos="9062"/>
            </w:tabs>
            <w:rPr>
              <w:rFonts w:asciiTheme="minorHAnsi" w:eastAsiaTheme="minorEastAsia" w:hAnsiTheme="minorHAnsi"/>
              <w:noProof/>
              <w:sz w:val="22"/>
            </w:rPr>
          </w:pPr>
          <w:hyperlink w:anchor="_Toc145491524" w:history="1">
            <w:r w:rsidRPr="002C52EB">
              <w:rPr>
                <w:rStyle w:val="Hyperlink"/>
                <w:noProof/>
              </w:rPr>
              <w:t>1.5</w:t>
            </w:r>
            <w:r>
              <w:rPr>
                <w:rFonts w:asciiTheme="minorHAnsi" w:eastAsiaTheme="minorEastAsia" w:hAnsiTheme="minorHAnsi"/>
                <w:noProof/>
                <w:sz w:val="22"/>
              </w:rPr>
              <w:tab/>
            </w:r>
            <w:r w:rsidRPr="002C52EB">
              <w:rPr>
                <w:rStyle w:val="Hyperlink"/>
                <w:noProof/>
              </w:rPr>
              <w:t>LĨNH VỰC HOẠT ĐỘNG</w:t>
            </w:r>
            <w:r>
              <w:rPr>
                <w:noProof/>
                <w:webHidden/>
              </w:rPr>
              <w:tab/>
            </w:r>
            <w:r>
              <w:rPr>
                <w:noProof/>
                <w:webHidden/>
              </w:rPr>
              <w:fldChar w:fldCharType="begin"/>
            </w:r>
            <w:r>
              <w:rPr>
                <w:noProof/>
                <w:webHidden/>
              </w:rPr>
              <w:instrText xml:space="preserve"> PAGEREF _Toc145491524 \h </w:instrText>
            </w:r>
            <w:r>
              <w:rPr>
                <w:noProof/>
                <w:webHidden/>
              </w:rPr>
            </w:r>
            <w:r>
              <w:rPr>
                <w:noProof/>
                <w:webHidden/>
              </w:rPr>
              <w:fldChar w:fldCharType="separate"/>
            </w:r>
            <w:r>
              <w:rPr>
                <w:noProof/>
                <w:webHidden/>
              </w:rPr>
              <w:t>4</w:t>
            </w:r>
            <w:r>
              <w:rPr>
                <w:noProof/>
                <w:webHidden/>
              </w:rPr>
              <w:fldChar w:fldCharType="end"/>
            </w:r>
          </w:hyperlink>
        </w:p>
        <w:p w14:paraId="0E3A0734" w14:textId="294F315C" w:rsidR="00EA5001" w:rsidRDefault="00EA5001">
          <w:pPr>
            <w:pStyle w:val="TOC2"/>
            <w:tabs>
              <w:tab w:val="left" w:pos="1540"/>
              <w:tab w:val="right" w:leader="dot" w:pos="9062"/>
            </w:tabs>
            <w:rPr>
              <w:rFonts w:asciiTheme="minorHAnsi" w:eastAsiaTheme="minorEastAsia" w:hAnsiTheme="minorHAnsi"/>
              <w:noProof/>
              <w:sz w:val="22"/>
            </w:rPr>
          </w:pPr>
          <w:hyperlink w:anchor="_Toc145491525" w:history="1">
            <w:r w:rsidRPr="002C52EB">
              <w:rPr>
                <w:rStyle w:val="Hyperlink"/>
                <w:noProof/>
              </w:rPr>
              <w:t>1.6</w:t>
            </w:r>
            <w:r>
              <w:rPr>
                <w:rFonts w:asciiTheme="minorHAnsi" w:eastAsiaTheme="minorEastAsia" w:hAnsiTheme="minorHAnsi"/>
                <w:noProof/>
                <w:sz w:val="22"/>
              </w:rPr>
              <w:tab/>
            </w:r>
            <w:r w:rsidRPr="002C52EB">
              <w:rPr>
                <w:rStyle w:val="Hyperlink"/>
                <w:noProof/>
              </w:rPr>
              <w:t>CÁC GIẢI PHÁP</w:t>
            </w:r>
            <w:r>
              <w:rPr>
                <w:noProof/>
                <w:webHidden/>
              </w:rPr>
              <w:tab/>
            </w:r>
            <w:r>
              <w:rPr>
                <w:noProof/>
                <w:webHidden/>
              </w:rPr>
              <w:fldChar w:fldCharType="begin"/>
            </w:r>
            <w:r>
              <w:rPr>
                <w:noProof/>
                <w:webHidden/>
              </w:rPr>
              <w:instrText xml:space="preserve"> PAGEREF _Toc145491525 \h </w:instrText>
            </w:r>
            <w:r>
              <w:rPr>
                <w:noProof/>
                <w:webHidden/>
              </w:rPr>
            </w:r>
            <w:r>
              <w:rPr>
                <w:noProof/>
                <w:webHidden/>
              </w:rPr>
              <w:fldChar w:fldCharType="separate"/>
            </w:r>
            <w:r>
              <w:rPr>
                <w:noProof/>
                <w:webHidden/>
              </w:rPr>
              <w:t>4</w:t>
            </w:r>
            <w:r>
              <w:rPr>
                <w:noProof/>
                <w:webHidden/>
              </w:rPr>
              <w:fldChar w:fldCharType="end"/>
            </w:r>
          </w:hyperlink>
        </w:p>
        <w:p w14:paraId="6332FD60" w14:textId="7E302D29" w:rsidR="00EA5001" w:rsidRDefault="00EA5001">
          <w:pPr>
            <w:pStyle w:val="TOC1"/>
            <w:tabs>
              <w:tab w:val="left" w:pos="2411"/>
            </w:tabs>
            <w:rPr>
              <w:rFonts w:asciiTheme="minorHAnsi" w:eastAsiaTheme="minorEastAsia" w:hAnsiTheme="minorHAnsi"/>
              <w:b w:val="0"/>
              <w:noProof/>
              <w:sz w:val="22"/>
            </w:rPr>
          </w:pPr>
          <w:hyperlink w:anchor="_Toc145491526" w:history="1">
            <w:r w:rsidRPr="002C52EB">
              <w:rPr>
                <w:rStyle w:val="Hyperlink"/>
                <w:noProof/>
              </w:rPr>
              <w:t>CHƯƠNG 2:</w:t>
            </w:r>
            <w:r>
              <w:rPr>
                <w:rFonts w:asciiTheme="minorHAnsi" w:eastAsiaTheme="minorEastAsia" w:hAnsiTheme="minorHAnsi"/>
                <w:b w:val="0"/>
                <w:noProof/>
                <w:sz w:val="22"/>
              </w:rPr>
              <w:tab/>
            </w:r>
            <w:r w:rsidRPr="002C52EB">
              <w:rPr>
                <w:rStyle w:val="Hyperlink"/>
                <w:noProof/>
              </w:rPr>
              <w:t>TỔNG QUAN VỀ CƠ SỞ LÝ THUYẾT</w:t>
            </w:r>
            <w:r>
              <w:rPr>
                <w:noProof/>
                <w:webHidden/>
              </w:rPr>
              <w:tab/>
            </w:r>
            <w:r>
              <w:rPr>
                <w:noProof/>
                <w:webHidden/>
              </w:rPr>
              <w:fldChar w:fldCharType="begin"/>
            </w:r>
            <w:r>
              <w:rPr>
                <w:noProof/>
                <w:webHidden/>
              </w:rPr>
              <w:instrText xml:space="preserve"> PAGEREF _Toc145491526 \h </w:instrText>
            </w:r>
            <w:r>
              <w:rPr>
                <w:noProof/>
                <w:webHidden/>
              </w:rPr>
            </w:r>
            <w:r>
              <w:rPr>
                <w:noProof/>
                <w:webHidden/>
              </w:rPr>
              <w:fldChar w:fldCharType="separate"/>
            </w:r>
            <w:r>
              <w:rPr>
                <w:noProof/>
                <w:webHidden/>
              </w:rPr>
              <w:t>6</w:t>
            </w:r>
            <w:r>
              <w:rPr>
                <w:noProof/>
                <w:webHidden/>
              </w:rPr>
              <w:fldChar w:fldCharType="end"/>
            </w:r>
          </w:hyperlink>
        </w:p>
        <w:p w14:paraId="362F4183" w14:textId="06A9C5E4" w:rsidR="00EA5001" w:rsidRDefault="00EA5001">
          <w:pPr>
            <w:pStyle w:val="TOC2"/>
            <w:tabs>
              <w:tab w:val="left" w:pos="1540"/>
              <w:tab w:val="right" w:leader="dot" w:pos="9062"/>
            </w:tabs>
            <w:rPr>
              <w:rFonts w:asciiTheme="minorHAnsi" w:eastAsiaTheme="minorEastAsia" w:hAnsiTheme="minorHAnsi"/>
              <w:noProof/>
              <w:sz w:val="22"/>
            </w:rPr>
          </w:pPr>
          <w:hyperlink w:anchor="_Toc145491527" w:history="1">
            <w:r w:rsidRPr="002C52EB">
              <w:rPr>
                <w:rStyle w:val="Hyperlink"/>
                <w:noProof/>
              </w:rPr>
              <w:t>2.1</w:t>
            </w:r>
            <w:r>
              <w:rPr>
                <w:rFonts w:asciiTheme="minorHAnsi" w:eastAsiaTheme="minorEastAsia" w:hAnsiTheme="minorHAnsi"/>
                <w:noProof/>
                <w:sz w:val="22"/>
              </w:rPr>
              <w:tab/>
            </w:r>
            <w:r w:rsidRPr="002C52EB">
              <w:rPr>
                <w:rStyle w:val="Hyperlink"/>
                <w:noProof/>
              </w:rPr>
              <w:t>GIỚI THIỆU TỔNG QUAN</w:t>
            </w:r>
            <w:r>
              <w:rPr>
                <w:noProof/>
                <w:webHidden/>
              </w:rPr>
              <w:tab/>
            </w:r>
            <w:r>
              <w:rPr>
                <w:noProof/>
                <w:webHidden/>
              </w:rPr>
              <w:fldChar w:fldCharType="begin"/>
            </w:r>
            <w:r>
              <w:rPr>
                <w:noProof/>
                <w:webHidden/>
              </w:rPr>
              <w:instrText xml:space="preserve"> PAGEREF _Toc145491527 \h </w:instrText>
            </w:r>
            <w:r>
              <w:rPr>
                <w:noProof/>
                <w:webHidden/>
              </w:rPr>
            </w:r>
            <w:r>
              <w:rPr>
                <w:noProof/>
                <w:webHidden/>
              </w:rPr>
              <w:fldChar w:fldCharType="separate"/>
            </w:r>
            <w:r>
              <w:rPr>
                <w:noProof/>
                <w:webHidden/>
              </w:rPr>
              <w:t>6</w:t>
            </w:r>
            <w:r>
              <w:rPr>
                <w:noProof/>
                <w:webHidden/>
              </w:rPr>
              <w:fldChar w:fldCharType="end"/>
            </w:r>
          </w:hyperlink>
        </w:p>
        <w:p w14:paraId="4DF11F2C" w14:textId="310E99CC" w:rsidR="00EA5001" w:rsidRDefault="00EA5001">
          <w:pPr>
            <w:pStyle w:val="TOC3"/>
            <w:tabs>
              <w:tab w:val="left" w:pos="1980"/>
              <w:tab w:val="right" w:leader="dot" w:pos="9062"/>
            </w:tabs>
            <w:rPr>
              <w:rFonts w:asciiTheme="minorHAnsi" w:eastAsiaTheme="minorEastAsia" w:hAnsiTheme="minorHAnsi"/>
              <w:noProof/>
              <w:sz w:val="22"/>
            </w:rPr>
          </w:pPr>
          <w:hyperlink w:anchor="_Toc145491528" w:history="1">
            <w:r w:rsidRPr="002C52EB">
              <w:rPr>
                <w:rStyle w:val="Hyperlink"/>
                <w:noProof/>
              </w:rPr>
              <w:t>2.1.1</w:t>
            </w:r>
            <w:r>
              <w:rPr>
                <w:rFonts w:asciiTheme="minorHAnsi" w:eastAsiaTheme="minorEastAsia" w:hAnsiTheme="minorHAnsi"/>
                <w:noProof/>
                <w:sz w:val="22"/>
              </w:rPr>
              <w:tab/>
            </w:r>
            <w:r w:rsidRPr="002C52EB">
              <w:rPr>
                <w:rStyle w:val="Hyperlink"/>
                <w:noProof/>
              </w:rPr>
              <w:t>Giới thiệu về SAP ERP</w:t>
            </w:r>
            <w:r>
              <w:rPr>
                <w:noProof/>
                <w:webHidden/>
              </w:rPr>
              <w:tab/>
            </w:r>
            <w:r>
              <w:rPr>
                <w:noProof/>
                <w:webHidden/>
              </w:rPr>
              <w:fldChar w:fldCharType="begin"/>
            </w:r>
            <w:r>
              <w:rPr>
                <w:noProof/>
                <w:webHidden/>
              </w:rPr>
              <w:instrText xml:space="preserve"> PAGEREF _Toc145491528 \h </w:instrText>
            </w:r>
            <w:r>
              <w:rPr>
                <w:noProof/>
                <w:webHidden/>
              </w:rPr>
            </w:r>
            <w:r>
              <w:rPr>
                <w:noProof/>
                <w:webHidden/>
              </w:rPr>
              <w:fldChar w:fldCharType="separate"/>
            </w:r>
            <w:r>
              <w:rPr>
                <w:noProof/>
                <w:webHidden/>
              </w:rPr>
              <w:t>6</w:t>
            </w:r>
            <w:r>
              <w:rPr>
                <w:noProof/>
                <w:webHidden/>
              </w:rPr>
              <w:fldChar w:fldCharType="end"/>
            </w:r>
          </w:hyperlink>
        </w:p>
        <w:p w14:paraId="3645B9FF" w14:textId="3677ECF0" w:rsidR="00EA5001" w:rsidRDefault="00EA5001">
          <w:pPr>
            <w:pStyle w:val="TOC4"/>
            <w:tabs>
              <w:tab w:val="left" w:pos="2435"/>
              <w:tab w:val="right" w:leader="dot" w:pos="9062"/>
            </w:tabs>
            <w:rPr>
              <w:rFonts w:asciiTheme="minorHAnsi" w:eastAsiaTheme="minorEastAsia" w:hAnsiTheme="minorHAnsi"/>
              <w:noProof/>
              <w:sz w:val="22"/>
            </w:rPr>
          </w:pPr>
          <w:hyperlink w:anchor="_Toc145491529" w:history="1">
            <w:r w:rsidRPr="002C52EB">
              <w:rPr>
                <w:rStyle w:val="Hyperlink"/>
                <w:noProof/>
              </w:rPr>
              <w:t>2.1.1.1</w:t>
            </w:r>
            <w:r>
              <w:rPr>
                <w:rFonts w:asciiTheme="minorHAnsi" w:eastAsiaTheme="minorEastAsia" w:hAnsiTheme="minorHAnsi"/>
                <w:noProof/>
                <w:sz w:val="22"/>
              </w:rPr>
              <w:tab/>
            </w:r>
            <w:r w:rsidRPr="002C52EB">
              <w:rPr>
                <w:rStyle w:val="Hyperlink"/>
                <w:noProof/>
              </w:rPr>
              <w:t>Tổng quan về SAP ERP</w:t>
            </w:r>
            <w:r>
              <w:rPr>
                <w:noProof/>
                <w:webHidden/>
              </w:rPr>
              <w:tab/>
            </w:r>
            <w:r>
              <w:rPr>
                <w:noProof/>
                <w:webHidden/>
              </w:rPr>
              <w:fldChar w:fldCharType="begin"/>
            </w:r>
            <w:r>
              <w:rPr>
                <w:noProof/>
                <w:webHidden/>
              </w:rPr>
              <w:instrText xml:space="preserve"> PAGEREF _Toc145491529 \h </w:instrText>
            </w:r>
            <w:r>
              <w:rPr>
                <w:noProof/>
                <w:webHidden/>
              </w:rPr>
            </w:r>
            <w:r>
              <w:rPr>
                <w:noProof/>
                <w:webHidden/>
              </w:rPr>
              <w:fldChar w:fldCharType="separate"/>
            </w:r>
            <w:r>
              <w:rPr>
                <w:noProof/>
                <w:webHidden/>
              </w:rPr>
              <w:t>6</w:t>
            </w:r>
            <w:r>
              <w:rPr>
                <w:noProof/>
                <w:webHidden/>
              </w:rPr>
              <w:fldChar w:fldCharType="end"/>
            </w:r>
          </w:hyperlink>
        </w:p>
        <w:p w14:paraId="2BFD2B67" w14:textId="21ECD0B8" w:rsidR="00EA5001" w:rsidRDefault="00EA5001">
          <w:pPr>
            <w:pStyle w:val="TOC4"/>
            <w:tabs>
              <w:tab w:val="left" w:pos="2435"/>
              <w:tab w:val="right" w:leader="dot" w:pos="9062"/>
            </w:tabs>
            <w:rPr>
              <w:rFonts w:asciiTheme="minorHAnsi" w:eastAsiaTheme="minorEastAsia" w:hAnsiTheme="minorHAnsi"/>
              <w:noProof/>
              <w:sz w:val="22"/>
            </w:rPr>
          </w:pPr>
          <w:hyperlink w:anchor="_Toc145491530" w:history="1">
            <w:r w:rsidRPr="002C52EB">
              <w:rPr>
                <w:rStyle w:val="Hyperlink"/>
                <w:noProof/>
              </w:rPr>
              <w:t>2.1.1.2</w:t>
            </w:r>
            <w:r>
              <w:rPr>
                <w:rFonts w:asciiTheme="minorHAnsi" w:eastAsiaTheme="minorEastAsia" w:hAnsiTheme="minorHAnsi"/>
                <w:noProof/>
                <w:sz w:val="22"/>
              </w:rPr>
              <w:tab/>
            </w:r>
            <w:r w:rsidRPr="002C52EB">
              <w:rPr>
                <w:rStyle w:val="Hyperlink"/>
                <w:noProof/>
              </w:rPr>
              <w:t>Điểm nổi bật của SAP ERP</w:t>
            </w:r>
            <w:r>
              <w:rPr>
                <w:noProof/>
                <w:webHidden/>
              </w:rPr>
              <w:tab/>
            </w:r>
            <w:r>
              <w:rPr>
                <w:noProof/>
                <w:webHidden/>
              </w:rPr>
              <w:fldChar w:fldCharType="begin"/>
            </w:r>
            <w:r>
              <w:rPr>
                <w:noProof/>
                <w:webHidden/>
              </w:rPr>
              <w:instrText xml:space="preserve"> PAGEREF _Toc145491530 \h </w:instrText>
            </w:r>
            <w:r>
              <w:rPr>
                <w:noProof/>
                <w:webHidden/>
              </w:rPr>
            </w:r>
            <w:r>
              <w:rPr>
                <w:noProof/>
                <w:webHidden/>
              </w:rPr>
              <w:fldChar w:fldCharType="separate"/>
            </w:r>
            <w:r>
              <w:rPr>
                <w:noProof/>
                <w:webHidden/>
              </w:rPr>
              <w:t>6</w:t>
            </w:r>
            <w:r>
              <w:rPr>
                <w:noProof/>
                <w:webHidden/>
              </w:rPr>
              <w:fldChar w:fldCharType="end"/>
            </w:r>
          </w:hyperlink>
        </w:p>
        <w:p w14:paraId="2A76D800" w14:textId="3EE03802" w:rsidR="00EA5001" w:rsidRDefault="00EA5001">
          <w:pPr>
            <w:pStyle w:val="TOC4"/>
            <w:tabs>
              <w:tab w:val="left" w:pos="2435"/>
              <w:tab w:val="right" w:leader="dot" w:pos="9062"/>
            </w:tabs>
            <w:rPr>
              <w:rFonts w:asciiTheme="minorHAnsi" w:eastAsiaTheme="minorEastAsia" w:hAnsiTheme="minorHAnsi"/>
              <w:noProof/>
              <w:sz w:val="22"/>
            </w:rPr>
          </w:pPr>
          <w:hyperlink w:anchor="_Toc145491531" w:history="1">
            <w:r w:rsidRPr="002C52EB">
              <w:rPr>
                <w:rStyle w:val="Hyperlink"/>
                <w:noProof/>
              </w:rPr>
              <w:t>2.1.1.3</w:t>
            </w:r>
            <w:r>
              <w:rPr>
                <w:rFonts w:asciiTheme="minorHAnsi" w:eastAsiaTheme="minorEastAsia" w:hAnsiTheme="minorHAnsi"/>
                <w:noProof/>
                <w:sz w:val="22"/>
              </w:rPr>
              <w:tab/>
            </w:r>
            <w:r w:rsidRPr="002C52EB">
              <w:rPr>
                <w:rStyle w:val="Hyperlink"/>
                <w:noProof/>
              </w:rPr>
              <w:t>Sự phổ biến của SAP ERP trong các doanh nghiệp hiện nay</w:t>
            </w:r>
            <w:r>
              <w:rPr>
                <w:noProof/>
                <w:webHidden/>
              </w:rPr>
              <w:tab/>
            </w:r>
            <w:r>
              <w:rPr>
                <w:noProof/>
                <w:webHidden/>
              </w:rPr>
              <w:fldChar w:fldCharType="begin"/>
            </w:r>
            <w:r>
              <w:rPr>
                <w:noProof/>
                <w:webHidden/>
              </w:rPr>
              <w:instrText xml:space="preserve"> PAGEREF _Toc145491531 \h </w:instrText>
            </w:r>
            <w:r>
              <w:rPr>
                <w:noProof/>
                <w:webHidden/>
              </w:rPr>
            </w:r>
            <w:r>
              <w:rPr>
                <w:noProof/>
                <w:webHidden/>
              </w:rPr>
              <w:fldChar w:fldCharType="separate"/>
            </w:r>
            <w:r>
              <w:rPr>
                <w:noProof/>
                <w:webHidden/>
              </w:rPr>
              <w:t>7</w:t>
            </w:r>
            <w:r>
              <w:rPr>
                <w:noProof/>
                <w:webHidden/>
              </w:rPr>
              <w:fldChar w:fldCharType="end"/>
            </w:r>
          </w:hyperlink>
        </w:p>
        <w:p w14:paraId="2C4939B7" w14:textId="0F52226E" w:rsidR="00EA5001" w:rsidRDefault="00EA5001">
          <w:pPr>
            <w:pStyle w:val="TOC3"/>
            <w:tabs>
              <w:tab w:val="left" w:pos="1980"/>
              <w:tab w:val="right" w:leader="dot" w:pos="9062"/>
            </w:tabs>
            <w:rPr>
              <w:rFonts w:asciiTheme="minorHAnsi" w:eastAsiaTheme="minorEastAsia" w:hAnsiTheme="minorHAnsi"/>
              <w:noProof/>
              <w:sz w:val="22"/>
            </w:rPr>
          </w:pPr>
          <w:hyperlink w:anchor="_Toc145491532" w:history="1">
            <w:r w:rsidRPr="002C52EB">
              <w:rPr>
                <w:rStyle w:val="Hyperlink"/>
                <w:noProof/>
              </w:rPr>
              <w:t>2.1.2</w:t>
            </w:r>
            <w:r>
              <w:rPr>
                <w:rFonts w:asciiTheme="minorHAnsi" w:eastAsiaTheme="minorEastAsia" w:hAnsiTheme="minorHAnsi"/>
                <w:noProof/>
                <w:sz w:val="22"/>
              </w:rPr>
              <w:tab/>
            </w:r>
            <w:r w:rsidRPr="002C52EB">
              <w:rPr>
                <w:rStyle w:val="Hyperlink"/>
                <w:noProof/>
              </w:rPr>
              <w:t>Giới thiệu về SAP ABAP</w:t>
            </w:r>
            <w:r>
              <w:rPr>
                <w:noProof/>
                <w:webHidden/>
              </w:rPr>
              <w:tab/>
            </w:r>
            <w:r>
              <w:rPr>
                <w:noProof/>
                <w:webHidden/>
              </w:rPr>
              <w:fldChar w:fldCharType="begin"/>
            </w:r>
            <w:r>
              <w:rPr>
                <w:noProof/>
                <w:webHidden/>
              </w:rPr>
              <w:instrText xml:space="preserve"> PAGEREF _Toc145491532 \h </w:instrText>
            </w:r>
            <w:r>
              <w:rPr>
                <w:noProof/>
                <w:webHidden/>
              </w:rPr>
            </w:r>
            <w:r>
              <w:rPr>
                <w:noProof/>
                <w:webHidden/>
              </w:rPr>
              <w:fldChar w:fldCharType="separate"/>
            </w:r>
            <w:r>
              <w:rPr>
                <w:noProof/>
                <w:webHidden/>
              </w:rPr>
              <w:t>8</w:t>
            </w:r>
            <w:r>
              <w:rPr>
                <w:noProof/>
                <w:webHidden/>
              </w:rPr>
              <w:fldChar w:fldCharType="end"/>
            </w:r>
          </w:hyperlink>
        </w:p>
        <w:p w14:paraId="1037E06C" w14:textId="0BC2D44B" w:rsidR="00EA5001" w:rsidRDefault="00EA5001">
          <w:pPr>
            <w:pStyle w:val="TOC4"/>
            <w:tabs>
              <w:tab w:val="left" w:pos="2435"/>
              <w:tab w:val="right" w:leader="dot" w:pos="9062"/>
            </w:tabs>
            <w:rPr>
              <w:rFonts w:asciiTheme="minorHAnsi" w:eastAsiaTheme="minorEastAsia" w:hAnsiTheme="minorHAnsi"/>
              <w:noProof/>
              <w:sz w:val="22"/>
            </w:rPr>
          </w:pPr>
          <w:hyperlink w:anchor="_Toc145491533" w:history="1">
            <w:r w:rsidRPr="002C52EB">
              <w:rPr>
                <w:rStyle w:val="Hyperlink"/>
                <w:noProof/>
              </w:rPr>
              <w:t>2.1.2.1</w:t>
            </w:r>
            <w:r>
              <w:rPr>
                <w:rFonts w:asciiTheme="minorHAnsi" w:eastAsiaTheme="minorEastAsia" w:hAnsiTheme="minorHAnsi"/>
                <w:noProof/>
                <w:sz w:val="22"/>
              </w:rPr>
              <w:tab/>
            </w:r>
            <w:r w:rsidRPr="002C52EB">
              <w:rPr>
                <w:rStyle w:val="Hyperlink"/>
                <w:noProof/>
              </w:rPr>
              <w:t>Tổng quan về SAP ABAP</w:t>
            </w:r>
            <w:r>
              <w:rPr>
                <w:noProof/>
                <w:webHidden/>
              </w:rPr>
              <w:tab/>
            </w:r>
            <w:r>
              <w:rPr>
                <w:noProof/>
                <w:webHidden/>
              </w:rPr>
              <w:fldChar w:fldCharType="begin"/>
            </w:r>
            <w:r>
              <w:rPr>
                <w:noProof/>
                <w:webHidden/>
              </w:rPr>
              <w:instrText xml:space="preserve"> PAGEREF _Toc145491533 \h </w:instrText>
            </w:r>
            <w:r>
              <w:rPr>
                <w:noProof/>
                <w:webHidden/>
              </w:rPr>
            </w:r>
            <w:r>
              <w:rPr>
                <w:noProof/>
                <w:webHidden/>
              </w:rPr>
              <w:fldChar w:fldCharType="separate"/>
            </w:r>
            <w:r>
              <w:rPr>
                <w:noProof/>
                <w:webHidden/>
              </w:rPr>
              <w:t>8</w:t>
            </w:r>
            <w:r>
              <w:rPr>
                <w:noProof/>
                <w:webHidden/>
              </w:rPr>
              <w:fldChar w:fldCharType="end"/>
            </w:r>
          </w:hyperlink>
        </w:p>
        <w:p w14:paraId="4AA958E3" w14:textId="54D7026E" w:rsidR="00EA5001" w:rsidRDefault="00EA5001">
          <w:pPr>
            <w:pStyle w:val="TOC4"/>
            <w:tabs>
              <w:tab w:val="left" w:pos="2435"/>
              <w:tab w:val="right" w:leader="dot" w:pos="9062"/>
            </w:tabs>
            <w:rPr>
              <w:rFonts w:asciiTheme="minorHAnsi" w:eastAsiaTheme="minorEastAsia" w:hAnsiTheme="minorHAnsi"/>
              <w:noProof/>
              <w:sz w:val="22"/>
            </w:rPr>
          </w:pPr>
          <w:hyperlink w:anchor="_Toc145491534" w:history="1">
            <w:r w:rsidRPr="002C52EB">
              <w:rPr>
                <w:rStyle w:val="Hyperlink"/>
                <w:noProof/>
              </w:rPr>
              <w:t>2.1.2.2</w:t>
            </w:r>
            <w:r>
              <w:rPr>
                <w:rFonts w:asciiTheme="minorHAnsi" w:eastAsiaTheme="minorEastAsia" w:hAnsiTheme="minorHAnsi"/>
                <w:noProof/>
                <w:sz w:val="22"/>
              </w:rPr>
              <w:tab/>
            </w:r>
            <w:r w:rsidRPr="002C52EB">
              <w:rPr>
                <w:rStyle w:val="Hyperlink"/>
                <w:noProof/>
              </w:rPr>
              <w:t>Các thành phần chính của môi trường phát triển SAP ABAP</w:t>
            </w:r>
            <w:r>
              <w:rPr>
                <w:noProof/>
                <w:webHidden/>
              </w:rPr>
              <w:tab/>
            </w:r>
            <w:r>
              <w:rPr>
                <w:noProof/>
                <w:webHidden/>
              </w:rPr>
              <w:fldChar w:fldCharType="begin"/>
            </w:r>
            <w:r>
              <w:rPr>
                <w:noProof/>
                <w:webHidden/>
              </w:rPr>
              <w:instrText xml:space="preserve"> PAGEREF _Toc145491534 \h </w:instrText>
            </w:r>
            <w:r>
              <w:rPr>
                <w:noProof/>
                <w:webHidden/>
              </w:rPr>
            </w:r>
            <w:r>
              <w:rPr>
                <w:noProof/>
                <w:webHidden/>
              </w:rPr>
              <w:fldChar w:fldCharType="separate"/>
            </w:r>
            <w:r>
              <w:rPr>
                <w:noProof/>
                <w:webHidden/>
              </w:rPr>
              <w:t>9</w:t>
            </w:r>
            <w:r>
              <w:rPr>
                <w:noProof/>
                <w:webHidden/>
              </w:rPr>
              <w:fldChar w:fldCharType="end"/>
            </w:r>
          </w:hyperlink>
        </w:p>
        <w:p w14:paraId="5DC3EB82" w14:textId="10A11147" w:rsidR="00EA5001" w:rsidRDefault="00EA5001">
          <w:pPr>
            <w:pStyle w:val="TOC3"/>
            <w:tabs>
              <w:tab w:val="left" w:pos="1980"/>
              <w:tab w:val="right" w:leader="dot" w:pos="9062"/>
            </w:tabs>
            <w:rPr>
              <w:rFonts w:asciiTheme="minorHAnsi" w:eastAsiaTheme="minorEastAsia" w:hAnsiTheme="minorHAnsi"/>
              <w:noProof/>
              <w:sz w:val="22"/>
            </w:rPr>
          </w:pPr>
          <w:hyperlink w:anchor="_Toc145491535" w:history="1">
            <w:r w:rsidRPr="002C52EB">
              <w:rPr>
                <w:rStyle w:val="Hyperlink"/>
                <w:noProof/>
              </w:rPr>
              <w:t>2.1.3</w:t>
            </w:r>
            <w:r>
              <w:rPr>
                <w:rFonts w:asciiTheme="minorHAnsi" w:eastAsiaTheme="minorEastAsia" w:hAnsiTheme="minorHAnsi"/>
                <w:noProof/>
                <w:sz w:val="22"/>
              </w:rPr>
              <w:tab/>
            </w:r>
            <w:r w:rsidRPr="002C52EB">
              <w:rPr>
                <w:rStyle w:val="Hyperlink"/>
                <w:noProof/>
              </w:rPr>
              <w:t>Ngôn ngữ lập trình ABAP (ABAP Programming Language)</w:t>
            </w:r>
            <w:r>
              <w:rPr>
                <w:noProof/>
                <w:webHidden/>
              </w:rPr>
              <w:tab/>
            </w:r>
            <w:r>
              <w:rPr>
                <w:noProof/>
                <w:webHidden/>
              </w:rPr>
              <w:fldChar w:fldCharType="begin"/>
            </w:r>
            <w:r>
              <w:rPr>
                <w:noProof/>
                <w:webHidden/>
              </w:rPr>
              <w:instrText xml:space="preserve"> PAGEREF _Toc145491535 \h </w:instrText>
            </w:r>
            <w:r>
              <w:rPr>
                <w:noProof/>
                <w:webHidden/>
              </w:rPr>
            </w:r>
            <w:r>
              <w:rPr>
                <w:noProof/>
                <w:webHidden/>
              </w:rPr>
              <w:fldChar w:fldCharType="separate"/>
            </w:r>
            <w:r>
              <w:rPr>
                <w:noProof/>
                <w:webHidden/>
              </w:rPr>
              <w:t>10</w:t>
            </w:r>
            <w:r>
              <w:rPr>
                <w:noProof/>
                <w:webHidden/>
              </w:rPr>
              <w:fldChar w:fldCharType="end"/>
            </w:r>
          </w:hyperlink>
        </w:p>
        <w:p w14:paraId="402EBB69" w14:textId="10954434" w:rsidR="00EA5001" w:rsidRDefault="00EA5001">
          <w:pPr>
            <w:pStyle w:val="TOC4"/>
            <w:tabs>
              <w:tab w:val="left" w:pos="2435"/>
              <w:tab w:val="right" w:leader="dot" w:pos="9062"/>
            </w:tabs>
            <w:rPr>
              <w:rFonts w:asciiTheme="minorHAnsi" w:eastAsiaTheme="minorEastAsia" w:hAnsiTheme="minorHAnsi"/>
              <w:noProof/>
              <w:sz w:val="22"/>
            </w:rPr>
          </w:pPr>
          <w:hyperlink w:anchor="_Toc145491536" w:history="1">
            <w:r w:rsidRPr="002C52EB">
              <w:rPr>
                <w:rStyle w:val="Hyperlink"/>
                <w:noProof/>
              </w:rPr>
              <w:t>2.1.3.1</w:t>
            </w:r>
            <w:r>
              <w:rPr>
                <w:rFonts w:asciiTheme="minorHAnsi" w:eastAsiaTheme="minorEastAsia" w:hAnsiTheme="minorHAnsi"/>
                <w:noProof/>
                <w:sz w:val="22"/>
              </w:rPr>
              <w:tab/>
            </w:r>
            <w:r w:rsidRPr="002C52EB">
              <w:rPr>
                <w:rStyle w:val="Hyperlink"/>
                <w:noProof/>
              </w:rPr>
              <w:t>Khái niệm cơ bản</w:t>
            </w:r>
            <w:r>
              <w:rPr>
                <w:noProof/>
                <w:webHidden/>
              </w:rPr>
              <w:tab/>
            </w:r>
            <w:r>
              <w:rPr>
                <w:noProof/>
                <w:webHidden/>
              </w:rPr>
              <w:fldChar w:fldCharType="begin"/>
            </w:r>
            <w:r>
              <w:rPr>
                <w:noProof/>
                <w:webHidden/>
              </w:rPr>
              <w:instrText xml:space="preserve"> PAGEREF _Toc145491536 \h </w:instrText>
            </w:r>
            <w:r>
              <w:rPr>
                <w:noProof/>
                <w:webHidden/>
              </w:rPr>
            </w:r>
            <w:r>
              <w:rPr>
                <w:noProof/>
                <w:webHidden/>
              </w:rPr>
              <w:fldChar w:fldCharType="separate"/>
            </w:r>
            <w:r>
              <w:rPr>
                <w:noProof/>
                <w:webHidden/>
              </w:rPr>
              <w:t>10</w:t>
            </w:r>
            <w:r>
              <w:rPr>
                <w:noProof/>
                <w:webHidden/>
              </w:rPr>
              <w:fldChar w:fldCharType="end"/>
            </w:r>
          </w:hyperlink>
        </w:p>
        <w:p w14:paraId="5BD8752C" w14:textId="738C6E57" w:rsidR="00EA5001" w:rsidRDefault="00EA5001">
          <w:pPr>
            <w:pStyle w:val="TOC4"/>
            <w:tabs>
              <w:tab w:val="left" w:pos="2435"/>
              <w:tab w:val="right" w:leader="dot" w:pos="9062"/>
            </w:tabs>
            <w:rPr>
              <w:rFonts w:asciiTheme="minorHAnsi" w:eastAsiaTheme="minorEastAsia" w:hAnsiTheme="minorHAnsi"/>
              <w:noProof/>
              <w:sz w:val="22"/>
            </w:rPr>
          </w:pPr>
          <w:hyperlink w:anchor="_Toc145491537" w:history="1">
            <w:r w:rsidRPr="002C52EB">
              <w:rPr>
                <w:rStyle w:val="Hyperlink"/>
                <w:noProof/>
              </w:rPr>
              <w:t>2.1.3.2</w:t>
            </w:r>
            <w:r>
              <w:rPr>
                <w:rFonts w:asciiTheme="minorHAnsi" w:eastAsiaTheme="minorEastAsia" w:hAnsiTheme="minorHAnsi"/>
                <w:noProof/>
                <w:sz w:val="22"/>
              </w:rPr>
              <w:tab/>
            </w:r>
            <w:r w:rsidRPr="002C52EB">
              <w:rPr>
                <w:rStyle w:val="Hyperlink"/>
                <w:noProof/>
              </w:rPr>
              <w:t>Tương tác ABAP với hệ thống SAP</w:t>
            </w:r>
            <w:r>
              <w:rPr>
                <w:noProof/>
                <w:webHidden/>
              </w:rPr>
              <w:tab/>
            </w:r>
            <w:r>
              <w:rPr>
                <w:noProof/>
                <w:webHidden/>
              </w:rPr>
              <w:fldChar w:fldCharType="begin"/>
            </w:r>
            <w:r>
              <w:rPr>
                <w:noProof/>
                <w:webHidden/>
              </w:rPr>
              <w:instrText xml:space="preserve"> PAGEREF _Toc145491537 \h </w:instrText>
            </w:r>
            <w:r>
              <w:rPr>
                <w:noProof/>
                <w:webHidden/>
              </w:rPr>
            </w:r>
            <w:r>
              <w:rPr>
                <w:noProof/>
                <w:webHidden/>
              </w:rPr>
              <w:fldChar w:fldCharType="separate"/>
            </w:r>
            <w:r>
              <w:rPr>
                <w:noProof/>
                <w:webHidden/>
              </w:rPr>
              <w:t>12</w:t>
            </w:r>
            <w:r>
              <w:rPr>
                <w:noProof/>
                <w:webHidden/>
              </w:rPr>
              <w:fldChar w:fldCharType="end"/>
            </w:r>
          </w:hyperlink>
        </w:p>
        <w:p w14:paraId="1A140482" w14:textId="006F8477" w:rsidR="00EA5001" w:rsidRDefault="00EA5001">
          <w:pPr>
            <w:pStyle w:val="TOC2"/>
            <w:tabs>
              <w:tab w:val="left" w:pos="1540"/>
              <w:tab w:val="right" w:leader="dot" w:pos="9062"/>
            </w:tabs>
            <w:rPr>
              <w:rFonts w:asciiTheme="minorHAnsi" w:eastAsiaTheme="minorEastAsia" w:hAnsiTheme="minorHAnsi"/>
              <w:noProof/>
              <w:sz w:val="22"/>
            </w:rPr>
          </w:pPr>
          <w:hyperlink w:anchor="_Toc145491538" w:history="1">
            <w:r w:rsidRPr="002C52EB">
              <w:rPr>
                <w:rStyle w:val="Hyperlink"/>
                <w:noProof/>
              </w:rPr>
              <w:t>2.2</w:t>
            </w:r>
            <w:r>
              <w:rPr>
                <w:rFonts w:asciiTheme="minorHAnsi" w:eastAsiaTheme="minorEastAsia" w:hAnsiTheme="minorHAnsi"/>
                <w:noProof/>
                <w:sz w:val="22"/>
              </w:rPr>
              <w:tab/>
            </w:r>
            <w:r w:rsidRPr="002C52EB">
              <w:rPr>
                <w:rStyle w:val="Hyperlink"/>
                <w:noProof/>
              </w:rPr>
              <w:t>ỨNG DỤNG CỤ THỂ CỦA SAP ABAP</w:t>
            </w:r>
            <w:r>
              <w:rPr>
                <w:noProof/>
                <w:webHidden/>
              </w:rPr>
              <w:tab/>
            </w:r>
            <w:r>
              <w:rPr>
                <w:noProof/>
                <w:webHidden/>
              </w:rPr>
              <w:fldChar w:fldCharType="begin"/>
            </w:r>
            <w:r>
              <w:rPr>
                <w:noProof/>
                <w:webHidden/>
              </w:rPr>
              <w:instrText xml:space="preserve"> PAGEREF _Toc145491538 \h </w:instrText>
            </w:r>
            <w:r>
              <w:rPr>
                <w:noProof/>
                <w:webHidden/>
              </w:rPr>
            </w:r>
            <w:r>
              <w:rPr>
                <w:noProof/>
                <w:webHidden/>
              </w:rPr>
              <w:fldChar w:fldCharType="separate"/>
            </w:r>
            <w:r>
              <w:rPr>
                <w:noProof/>
                <w:webHidden/>
              </w:rPr>
              <w:t>12</w:t>
            </w:r>
            <w:r>
              <w:rPr>
                <w:noProof/>
                <w:webHidden/>
              </w:rPr>
              <w:fldChar w:fldCharType="end"/>
            </w:r>
          </w:hyperlink>
        </w:p>
        <w:p w14:paraId="0CFDBBCF" w14:textId="3C502DE1" w:rsidR="00EA5001" w:rsidRDefault="00EA5001">
          <w:pPr>
            <w:pStyle w:val="TOC3"/>
            <w:tabs>
              <w:tab w:val="left" w:pos="1980"/>
              <w:tab w:val="right" w:leader="dot" w:pos="9062"/>
            </w:tabs>
            <w:rPr>
              <w:rFonts w:asciiTheme="minorHAnsi" w:eastAsiaTheme="minorEastAsia" w:hAnsiTheme="minorHAnsi"/>
              <w:noProof/>
              <w:sz w:val="22"/>
            </w:rPr>
          </w:pPr>
          <w:hyperlink w:anchor="_Toc145491539" w:history="1">
            <w:r w:rsidRPr="002C52EB">
              <w:rPr>
                <w:rStyle w:val="Hyperlink"/>
                <w:noProof/>
              </w:rPr>
              <w:t>2.2.1</w:t>
            </w:r>
            <w:r>
              <w:rPr>
                <w:rFonts w:asciiTheme="minorHAnsi" w:eastAsiaTheme="minorEastAsia" w:hAnsiTheme="minorHAnsi"/>
                <w:noProof/>
                <w:sz w:val="22"/>
              </w:rPr>
              <w:tab/>
            </w:r>
            <w:r w:rsidRPr="002C52EB">
              <w:rPr>
                <w:rStyle w:val="Hyperlink"/>
                <w:noProof/>
              </w:rPr>
              <w:t>Quản lý dữ liệu và tạo báo cáo</w:t>
            </w:r>
            <w:r>
              <w:rPr>
                <w:noProof/>
                <w:webHidden/>
              </w:rPr>
              <w:tab/>
            </w:r>
            <w:r>
              <w:rPr>
                <w:noProof/>
                <w:webHidden/>
              </w:rPr>
              <w:fldChar w:fldCharType="begin"/>
            </w:r>
            <w:r>
              <w:rPr>
                <w:noProof/>
                <w:webHidden/>
              </w:rPr>
              <w:instrText xml:space="preserve"> PAGEREF _Toc145491539 \h </w:instrText>
            </w:r>
            <w:r>
              <w:rPr>
                <w:noProof/>
                <w:webHidden/>
              </w:rPr>
            </w:r>
            <w:r>
              <w:rPr>
                <w:noProof/>
                <w:webHidden/>
              </w:rPr>
              <w:fldChar w:fldCharType="separate"/>
            </w:r>
            <w:r>
              <w:rPr>
                <w:noProof/>
                <w:webHidden/>
              </w:rPr>
              <w:t>12</w:t>
            </w:r>
            <w:r>
              <w:rPr>
                <w:noProof/>
                <w:webHidden/>
              </w:rPr>
              <w:fldChar w:fldCharType="end"/>
            </w:r>
          </w:hyperlink>
        </w:p>
        <w:p w14:paraId="7D1A99BC" w14:textId="174C0BED" w:rsidR="00EA5001" w:rsidRDefault="00EA5001">
          <w:pPr>
            <w:pStyle w:val="TOC3"/>
            <w:tabs>
              <w:tab w:val="left" w:pos="1980"/>
              <w:tab w:val="right" w:leader="dot" w:pos="9062"/>
            </w:tabs>
            <w:rPr>
              <w:rFonts w:asciiTheme="minorHAnsi" w:eastAsiaTheme="minorEastAsia" w:hAnsiTheme="minorHAnsi"/>
              <w:noProof/>
              <w:sz w:val="22"/>
            </w:rPr>
          </w:pPr>
          <w:hyperlink w:anchor="_Toc145491540" w:history="1">
            <w:r w:rsidRPr="002C52EB">
              <w:rPr>
                <w:rStyle w:val="Hyperlink"/>
                <w:rFonts w:cs="Times New Roman"/>
                <w:noProof/>
              </w:rPr>
              <w:t>2.2.2</w:t>
            </w:r>
            <w:r>
              <w:rPr>
                <w:rFonts w:asciiTheme="minorHAnsi" w:eastAsiaTheme="minorEastAsia" w:hAnsiTheme="minorHAnsi"/>
                <w:noProof/>
                <w:sz w:val="22"/>
              </w:rPr>
              <w:tab/>
            </w:r>
            <w:r w:rsidRPr="002C52EB">
              <w:rPr>
                <w:rStyle w:val="Hyperlink"/>
                <w:rFonts w:cs="Times New Roman"/>
                <w:noProof/>
              </w:rPr>
              <w:t>Tích hợp với hệ thống khác trong môi trường SAP</w:t>
            </w:r>
            <w:r>
              <w:rPr>
                <w:noProof/>
                <w:webHidden/>
              </w:rPr>
              <w:tab/>
            </w:r>
            <w:r>
              <w:rPr>
                <w:noProof/>
                <w:webHidden/>
              </w:rPr>
              <w:fldChar w:fldCharType="begin"/>
            </w:r>
            <w:r>
              <w:rPr>
                <w:noProof/>
                <w:webHidden/>
              </w:rPr>
              <w:instrText xml:space="preserve"> PAGEREF _Toc145491540 \h </w:instrText>
            </w:r>
            <w:r>
              <w:rPr>
                <w:noProof/>
                <w:webHidden/>
              </w:rPr>
            </w:r>
            <w:r>
              <w:rPr>
                <w:noProof/>
                <w:webHidden/>
              </w:rPr>
              <w:fldChar w:fldCharType="separate"/>
            </w:r>
            <w:r>
              <w:rPr>
                <w:noProof/>
                <w:webHidden/>
              </w:rPr>
              <w:t>13</w:t>
            </w:r>
            <w:r>
              <w:rPr>
                <w:noProof/>
                <w:webHidden/>
              </w:rPr>
              <w:fldChar w:fldCharType="end"/>
            </w:r>
          </w:hyperlink>
        </w:p>
        <w:p w14:paraId="0088C194" w14:textId="65FFBFE6" w:rsidR="00EA5001" w:rsidRDefault="00EA5001">
          <w:pPr>
            <w:pStyle w:val="TOC3"/>
            <w:tabs>
              <w:tab w:val="left" w:pos="1980"/>
              <w:tab w:val="right" w:leader="dot" w:pos="9062"/>
            </w:tabs>
            <w:rPr>
              <w:rFonts w:asciiTheme="minorHAnsi" w:eastAsiaTheme="minorEastAsia" w:hAnsiTheme="minorHAnsi"/>
              <w:noProof/>
              <w:sz w:val="22"/>
            </w:rPr>
          </w:pPr>
          <w:hyperlink w:anchor="_Toc145491541" w:history="1">
            <w:r w:rsidRPr="002C52EB">
              <w:rPr>
                <w:rStyle w:val="Hyperlink"/>
                <w:noProof/>
              </w:rPr>
              <w:t>2.2.3</w:t>
            </w:r>
            <w:r>
              <w:rPr>
                <w:rFonts w:asciiTheme="minorHAnsi" w:eastAsiaTheme="minorEastAsia" w:hAnsiTheme="minorHAnsi"/>
                <w:noProof/>
                <w:sz w:val="22"/>
              </w:rPr>
              <w:tab/>
            </w:r>
            <w:r w:rsidRPr="002C52EB">
              <w:rPr>
                <w:rStyle w:val="Hyperlink"/>
                <w:noProof/>
              </w:rPr>
              <w:t>Tối ưu hóa quy trình làm việc</w:t>
            </w:r>
            <w:r>
              <w:rPr>
                <w:noProof/>
                <w:webHidden/>
              </w:rPr>
              <w:tab/>
            </w:r>
            <w:r>
              <w:rPr>
                <w:noProof/>
                <w:webHidden/>
              </w:rPr>
              <w:fldChar w:fldCharType="begin"/>
            </w:r>
            <w:r>
              <w:rPr>
                <w:noProof/>
                <w:webHidden/>
              </w:rPr>
              <w:instrText xml:space="preserve"> PAGEREF _Toc145491541 \h </w:instrText>
            </w:r>
            <w:r>
              <w:rPr>
                <w:noProof/>
                <w:webHidden/>
              </w:rPr>
            </w:r>
            <w:r>
              <w:rPr>
                <w:noProof/>
                <w:webHidden/>
              </w:rPr>
              <w:fldChar w:fldCharType="separate"/>
            </w:r>
            <w:r>
              <w:rPr>
                <w:noProof/>
                <w:webHidden/>
              </w:rPr>
              <w:t>13</w:t>
            </w:r>
            <w:r>
              <w:rPr>
                <w:noProof/>
                <w:webHidden/>
              </w:rPr>
              <w:fldChar w:fldCharType="end"/>
            </w:r>
          </w:hyperlink>
        </w:p>
        <w:p w14:paraId="1976FD0C" w14:textId="15788932" w:rsidR="00EA5001" w:rsidRDefault="00EA5001">
          <w:pPr>
            <w:pStyle w:val="TOC2"/>
            <w:tabs>
              <w:tab w:val="left" w:pos="1540"/>
              <w:tab w:val="right" w:leader="dot" w:pos="9062"/>
            </w:tabs>
            <w:rPr>
              <w:rFonts w:asciiTheme="minorHAnsi" w:eastAsiaTheme="minorEastAsia" w:hAnsiTheme="minorHAnsi"/>
              <w:noProof/>
              <w:sz w:val="22"/>
            </w:rPr>
          </w:pPr>
          <w:hyperlink w:anchor="_Toc145491542" w:history="1">
            <w:r w:rsidRPr="002C52EB">
              <w:rPr>
                <w:rStyle w:val="Hyperlink"/>
                <w:rFonts w:eastAsia="Times New Roman"/>
                <w:noProof/>
              </w:rPr>
              <w:t>2.3</w:t>
            </w:r>
            <w:r>
              <w:rPr>
                <w:rFonts w:asciiTheme="minorHAnsi" w:eastAsiaTheme="minorEastAsia" w:hAnsiTheme="minorHAnsi"/>
                <w:noProof/>
                <w:sz w:val="22"/>
              </w:rPr>
              <w:tab/>
            </w:r>
            <w:r w:rsidRPr="002C52EB">
              <w:rPr>
                <w:rStyle w:val="Hyperlink"/>
                <w:rFonts w:eastAsia="Times New Roman"/>
                <w:noProof/>
              </w:rPr>
              <w:t>Ưu điểm và nhược điểm của SAP ABAP</w:t>
            </w:r>
            <w:r>
              <w:rPr>
                <w:noProof/>
                <w:webHidden/>
              </w:rPr>
              <w:tab/>
            </w:r>
            <w:r>
              <w:rPr>
                <w:noProof/>
                <w:webHidden/>
              </w:rPr>
              <w:fldChar w:fldCharType="begin"/>
            </w:r>
            <w:r>
              <w:rPr>
                <w:noProof/>
                <w:webHidden/>
              </w:rPr>
              <w:instrText xml:space="preserve"> PAGEREF _Toc145491542 \h </w:instrText>
            </w:r>
            <w:r>
              <w:rPr>
                <w:noProof/>
                <w:webHidden/>
              </w:rPr>
            </w:r>
            <w:r>
              <w:rPr>
                <w:noProof/>
                <w:webHidden/>
              </w:rPr>
              <w:fldChar w:fldCharType="separate"/>
            </w:r>
            <w:r>
              <w:rPr>
                <w:noProof/>
                <w:webHidden/>
              </w:rPr>
              <w:t>14</w:t>
            </w:r>
            <w:r>
              <w:rPr>
                <w:noProof/>
                <w:webHidden/>
              </w:rPr>
              <w:fldChar w:fldCharType="end"/>
            </w:r>
          </w:hyperlink>
        </w:p>
        <w:p w14:paraId="04D66445" w14:textId="768C5C7E" w:rsidR="00EA5001" w:rsidRDefault="00EA5001">
          <w:pPr>
            <w:pStyle w:val="TOC3"/>
            <w:tabs>
              <w:tab w:val="left" w:pos="1980"/>
              <w:tab w:val="right" w:leader="dot" w:pos="9062"/>
            </w:tabs>
            <w:rPr>
              <w:rFonts w:asciiTheme="minorHAnsi" w:eastAsiaTheme="minorEastAsia" w:hAnsiTheme="minorHAnsi"/>
              <w:noProof/>
              <w:sz w:val="22"/>
            </w:rPr>
          </w:pPr>
          <w:hyperlink w:anchor="_Toc145491543" w:history="1">
            <w:r w:rsidRPr="002C52EB">
              <w:rPr>
                <w:rStyle w:val="Hyperlink"/>
                <w:noProof/>
              </w:rPr>
              <w:t>2.3.1</w:t>
            </w:r>
            <w:r>
              <w:rPr>
                <w:rFonts w:asciiTheme="minorHAnsi" w:eastAsiaTheme="minorEastAsia" w:hAnsiTheme="minorHAnsi"/>
                <w:noProof/>
                <w:sz w:val="22"/>
              </w:rPr>
              <w:tab/>
            </w:r>
            <w:r w:rsidRPr="002C52EB">
              <w:rPr>
                <w:rStyle w:val="Hyperlink"/>
                <w:noProof/>
              </w:rPr>
              <w:t>Ưu điểm của SAP ABAP</w:t>
            </w:r>
            <w:r>
              <w:rPr>
                <w:noProof/>
                <w:webHidden/>
              </w:rPr>
              <w:tab/>
            </w:r>
            <w:r>
              <w:rPr>
                <w:noProof/>
                <w:webHidden/>
              </w:rPr>
              <w:fldChar w:fldCharType="begin"/>
            </w:r>
            <w:r>
              <w:rPr>
                <w:noProof/>
                <w:webHidden/>
              </w:rPr>
              <w:instrText xml:space="preserve"> PAGEREF _Toc145491543 \h </w:instrText>
            </w:r>
            <w:r>
              <w:rPr>
                <w:noProof/>
                <w:webHidden/>
              </w:rPr>
            </w:r>
            <w:r>
              <w:rPr>
                <w:noProof/>
                <w:webHidden/>
              </w:rPr>
              <w:fldChar w:fldCharType="separate"/>
            </w:r>
            <w:r>
              <w:rPr>
                <w:noProof/>
                <w:webHidden/>
              </w:rPr>
              <w:t>14</w:t>
            </w:r>
            <w:r>
              <w:rPr>
                <w:noProof/>
                <w:webHidden/>
              </w:rPr>
              <w:fldChar w:fldCharType="end"/>
            </w:r>
          </w:hyperlink>
        </w:p>
        <w:p w14:paraId="2FD15ECE" w14:textId="19170B16" w:rsidR="00EA5001" w:rsidRDefault="00EA5001">
          <w:pPr>
            <w:pStyle w:val="TOC4"/>
            <w:tabs>
              <w:tab w:val="left" w:pos="2435"/>
              <w:tab w:val="right" w:leader="dot" w:pos="9062"/>
            </w:tabs>
            <w:rPr>
              <w:rFonts w:asciiTheme="minorHAnsi" w:eastAsiaTheme="minorEastAsia" w:hAnsiTheme="minorHAnsi"/>
              <w:noProof/>
              <w:sz w:val="22"/>
            </w:rPr>
          </w:pPr>
          <w:hyperlink w:anchor="_Toc145491544" w:history="1">
            <w:r w:rsidRPr="002C52EB">
              <w:rPr>
                <w:rStyle w:val="Hyperlink"/>
                <w:noProof/>
              </w:rPr>
              <w:t>2.3.1.1</w:t>
            </w:r>
            <w:r>
              <w:rPr>
                <w:rFonts w:asciiTheme="minorHAnsi" w:eastAsiaTheme="minorEastAsia" w:hAnsiTheme="minorHAnsi"/>
                <w:noProof/>
                <w:sz w:val="22"/>
              </w:rPr>
              <w:tab/>
            </w:r>
            <w:r w:rsidRPr="002C52EB">
              <w:rPr>
                <w:rStyle w:val="Hyperlink"/>
                <w:noProof/>
              </w:rPr>
              <w:t>Độ tin cậy và bảo mật</w:t>
            </w:r>
            <w:r>
              <w:rPr>
                <w:noProof/>
                <w:webHidden/>
              </w:rPr>
              <w:tab/>
            </w:r>
            <w:r>
              <w:rPr>
                <w:noProof/>
                <w:webHidden/>
              </w:rPr>
              <w:fldChar w:fldCharType="begin"/>
            </w:r>
            <w:r>
              <w:rPr>
                <w:noProof/>
                <w:webHidden/>
              </w:rPr>
              <w:instrText xml:space="preserve"> PAGEREF _Toc145491544 \h </w:instrText>
            </w:r>
            <w:r>
              <w:rPr>
                <w:noProof/>
                <w:webHidden/>
              </w:rPr>
            </w:r>
            <w:r>
              <w:rPr>
                <w:noProof/>
                <w:webHidden/>
              </w:rPr>
              <w:fldChar w:fldCharType="separate"/>
            </w:r>
            <w:r>
              <w:rPr>
                <w:noProof/>
                <w:webHidden/>
              </w:rPr>
              <w:t>14</w:t>
            </w:r>
            <w:r>
              <w:rPr>
                <w:noProof/>
                <w:webHidden/>
              </w:rPr>
              <w:fldChar w:fldCharType="end"/>
            </w:r>
          </w:hyperlink>
        </w:p>
        <w:p w14:paraId="0E2EDBB8" w14:textId="1DAAD71C" w:rsidR="00EA5001" w:rsidRDefault="00EA5001">
          <w:pPr>
            <w:pStyle w:val="TOC4"/>
            <w:tabs>
              <w:tab w:val="left" w:pos="2435"/>
              <w:tab w:val="right" w:leader="dot" w:pos="9062"/>
            </w:tabs>
            <w:rPr>
              <w:rFonts w:asciiTheme="minorHAnsi" w:eastAsiaTheme="minorEastAsia" w:hAnsiTheme="minorHAnsi"/>
              <w:noProof/>
              <w:sz w:val="22"/>
            </w:rPr>
          </w:pPr>
          <w:hyperlink w:anchor="_Toc145491545" w:history="1">
            <w:r w:rsidRPr="002C52EB">
              <w:rPr>
                <w:rStyle w:val="Hyperlink"/>
                <w:noProof/>
              </w:rPr>
              <w:t>2.3.1.2</w:t>
            </w:r>
            <w:r>
              <w:rPr>
                <w:rFonts w:asciiTheme="minorHAnsi" w:eastAsiaTheme="minorEastAsia" w:hAnsiTheme="minorHAnsi"/>
                <w:noProof/>
                <w:sz w:val="22"/>
              </w:rPr>
              <w:tab/>
            </w:r>
            <w:r w:rsidRPr="002C52EB">
              <w:rPr>
                <w:rStyle w:val="Hyperlink"/>
                <w:noProof/>
              </w:rPr>
              <w:t>Tích hợp dễ dàng với các ứng dụng SAP khác</w:t>
            </w:r>
            <w:r>
              <w:rPr>
                <w:noProof/>
                <w:webHidden/>
              </w:rPr>
              <w:tab/>
            </w:r>
            <w:r>
              <w:rPr>
                <w:noProof/>
                <w:webHidden/>
              </w:rPr>
              <w:fldChar w:fldCharType="begin"/>
            </w:r>
            <w:r>
              <w:rPr>
                <w:noProof/>
                <w:webHidden/>
              </w:rPr>
              <w:instrText xml:space="preserve"> PAGEREF _Toc145491545 \h </w:instrText>
            </w:r>
            <w:r>
              <w:rPr>
                <w:noProof/>
                <w:webHidden/>
              </w:rPr>
            </w:r>
            <w:r>
              <w:rPr>
                <w:noProof/>
                <w:webHidden/>
              </w:rPr>
              <w:fldChar w:fldCharType="separate"/>
            </w:r>
            <w:r>
              <w:rPr>
                <w:noProof/>
                <w:webHidden/>
              </w:rPr>
              <w:t>14</w:t>
            </w:r>
            <w:r>
              <w:rPr>
                <w:noProof/>
                <w:webHidden/>
              </w:rPr>
              <w:fldChar w:fldCharType="end"/>
            </w:r>
          </w:hyperlink>
        </w:p>
        <w:p w14:paraId="36AFD9A1" w14:textId="2A6EBA44" w:rsidR="00EA5001" w:rsidRDefault="00EA5001">
          <w:pPr>
            <w:pStyle w:val="TOC3"/>
            <w:tabs>
              <w:tab w:val="left" w:pos="1980"/>
              <w:tab w:val="right" w:leader="dot" w:pos="9062"/>
            </w:tabs>
            <w:rPr>
              <w:rFonts w:asciiTheme="minorHAnsi" w:eastAsiaTheme="minorEastAsia" w:hAnsiTheme="minorHAnsi"/>
              <w:noProof/>
              <w:sz w:val="22"/>
            </w:rPr>
          </w:pPr>
          <w:hyperlink w:anchor="_Toc145491546" w:history="1">
            <w:r w:rsidRPr="002C52EB">
              <w:rPr>
                <w:rStyle w:val="Hyperlink"/>
                <w:noProof/>
              </w:rPr>
              <w:t>2.3.2</w:t>
            </w:r>
            <w:r>
              <w:rPr>
                <w:rFonts w:asciiTheme="minorHAnsi" w:eastAsiaTheme="minorEastAsia" w:hAnsiTheme="minorHAnsi"/>
                <w:noProof/>
                <w:sz w:val="22"/>
              </w:rPr>
              <w:tab/>
            </w:r>
            <w:r w:rsidRPr="002C52EB">
              <w:rPr>
                <w:rStyle w:val="Hyperlink"/>
                <w:noProof/>
              </w:rPr>
              <w:t>Nhược điểm của SAP ABAP</w:t>
            </w:r>
            <w:r>
              <w:rPr>
                <w:noProof/>
                <w:webHidden/>
              </w:rPr>
              <w:tab/>
            </w:r>
            <w:r>
              <w:rPr>
                <w:noProof/>
                <w:webHidden/>
              </w:rPr>
              <w:fldChar w:fldCharType="begin"/>
            </w:r>
            <w:r>
              <w:rPr>
                <w:noProof/>
                <w:webHidden/>
              </w:rPr>
              <w:instrText xml:space="preserve"> PAGEREF _Toc145491546 \h </w:instrText>
            </w:r>
            <w:r>
              <w:rPr>
                <w:noProof/>
                <w:webHidden/>
              </w:rPr>
            </w:r>
            <w:r>
              <w:rPr>
                <w:noProof/>
                <w:webHidden/>
              </w:rPr>
              <w:fldChar w:fldCharType="separate"/>
            </w:r>
            <w:r>
              <w:rPr>
                <w:noProof/>
                <w:webHidden/>
              </w:rPr>
              <w:t>14</w:t>
            </w:r>
            <w:r>
              <w:rPr>
                <w:noProof/>
                <w:webHidden/>
              </w:rPr>
              <w:fldChar w:fldCharType="end"/>
            </w:r>
          </w:hyperlink>
        </w:p>
        <w:p w14:paraId="133CC507" w14:textId="4EC3F955" w:rsidR="00EA5001" w:rsidRDefault="00EA5001">
          <w:pPr>
            <w:pStyle w:val="TOC4"/>
            <w:tabs>
              <w:tab w:val="left" w:pos="2435"/>
              <w:tab w:val="right" w:leader="dot" w:pos="9062"/>
            </w:tabs>
            <w:rPr>
              <w:rFonts w:asciiTheme="minorHAnsi" w:eastAsiaTheme="minorEastAsia" w:hAnsiTheme="minorHAnsi"/>
              <w:noProof/>
              <w:sz w:val="22"/>
            </w:rPr>
          </w:pPr>
          <w:hyperlink w:anchor="_Toc145491547" w:history="1">
            <w:r w:rsidRPr="002C52EB">
              <w:rPr>
                <w:rStyle w:val="Hyperlink"/>
                <w:noProof/>
              </w:rPr>
              <w:t>2.3.2.1</w:t>
            </w:r>
            <w:r>
              <w:rPr>
                <w:rFonts w:asciiTheme="minorHAnsi" w:eastAsiaTheme="minorEastAsia" w:hAnsiTheme="minorHAnsi"/>
                <w:noProof/>
                <w:sz w:val="22"/>
              </w:rPr>
              <w:tab/>
            </w:r>
            <w:r w:rsidRPr="002C52EB">
              <w:rPr>
                <w:rStyle w:val="Hyperlink"/>
                <w:noProof/>
              </w:rPr>
              <w:t>Khả năng mở rộng hạn chế</w:t>
            </w:r>
            <w:r>
              <w:rPr>
                <w:noProof/>
                <w:webHidden/>
              </w:rPr>
              <w:tab/>
            </w:r>
            <w:r>
              <w:rPr>
                <w:noProof/>
                <w:webHidden/>
              </w:rPr>
              <w:fldChar w:fldCharType="begin"/>
            </w:r>
            <w:r>
              <w:rPr>
                <w:noProof/>
                <w:webHidden/>
              </w:rPr>
              <w:instrText xml:space="preserve"> PAGEREF _Toc145491547 \h </w:instrText>
            </w:r>
            <w:r>
              <w:rPr>
                <w:noProof/>
                <w:webHidden/>
              </w:rPr>
            </w:r>
            <w:r>
              <w:rPr>
                <w:noProof/>
                <w:webHidden/>
              </w:rPr>
              <w:fldChar w:fldCharType="separate"/>
            </w:r>
            <w:r>
              <w:rPr>
                <w:noProof/>
                <w:webHidden/>
              </w:rPr>
              <w:t>14</w:t>
            </w:r>
            <w:r>
              <w:rPr>
                <w:noProof/>
                <w:webHidden/>
              </w:rPr>
              <w:fldChar w:fldCharType="end"/>
            </w:r>
          </w:hyperlink>
        </w:p>
        <w:p w14:paraId="1D5F5CEF" w14:textId="560FFFE4" w:rsidR="00EA5001" w:rsidRDefault="00EA5001">
          <w:pPr>
            <w:pStyle w:val="TOC4"/>
            <w:tabs>
              <w:tab w:val="left" w:pos="2435"/>
              <w:tab w:val="right" w:leader="dot" w:pos="9062"/>
            </w:tabs>
            <w:rPr>
              <w:rFonts w:asciiTheme="minorHAnsi" w:eastAsiaTheme="minorEastAsia" w:hAnsiTheme="minorHAnsi"/>
              <w:noProof/>
              <w:sz w:val="22"/>
            </w:rPr>
          </w:pPr>
          <w:hyperlink w:anchor="_Toc145491548" w:history="1">
            <w:r w:rsidRPr="002C52EB">
              <w:rPr>
                <w:rStyle w:val="Hyperlink"/>
                <w:noProof/>
              </w:rPr>
              <w:t>2.3.2.2</w:t>
            </w:r>
            <w:r>
              <w:rPr>
                <w:rFonts w:asciiTheme="minorHAnsi" w:eastAsiaTheme="minorEastAsia" w:hAnsiTheme="minorHAnsi"/>
                <w:noProof/>
                <w:sz w:val="22"/>
              </w:rPr>
              <w:tab/>
            </w:r>
            <w:r w:rsidRPr="002C52EB">
              <w:rPr>
                <w:rStyle w:val="Hyperlink"/>
                <w:noProof/>
              </w:rPr>
              <w:t>Sự phụ thuộc vào ngôn ngữ lập trình ABAP</w:t>
            </w:r>
            <w:r>
              <w:rPr>
                <w:noProof/>
                <w:webHidden/>
              </w:rPr>
              <w:tab/>
            </w:r>
            <w:r>
              <w:rPr>
                <w:noProof/>
                <w:webHidden/>
              </w:rPr>
              <w:fldChar w:fldCharType="begin"/>
            </w:r>
            <w:r>
              <w:rPr>
                <w:noProof/>
                <w:webHidden/>
              </w:rPr>
              <w:instrText xml:space="preserve"> PAGEREF _Toc145491548 \h </w:instrText>
            </w:r>
            <w:r>
              <w:rPr>
                <w:noProof/>
                <w:webHidden/>
              </w:rPr>
            </w:r>
            <w:r>
              <w:rPr>
                <w:noProof/>
                <w:webHidden/>
              </w:rPr>
              <w:fldChar w:fldCharType="separate"/>
            </w:r>
            <w:r>
              <w:rPr>
                <w:noProof/>
                <w:webHidden/>
              </w:rPr>
              <w:t>14</w:t>
            </w:r>
            <w:r>
              <w:rPr>
                <w:noProof/>
                <w:webHidden/>
              </w:rPr>
              <w:fldChar w:fldCharType="end"/>
            </w:r>
          </w:hyperlink>
        </w:p>
        <w:p w14:paraId="6E7D09EC" w14:textId="5FD059D4" w:rsidR="00EA5001" w:rsidRDefault="00EA5001">
          <w:pPr>
            <w:pStyle w:val="TOC4"/>
            <w:tabs>
              <w:tab w:val="left" w:pos="2435"/>
              <w:tab w:val="right" w:leader="dot" w:pos="9062"/>
            </w:tabs>
            <w:rPr>
              <w:rFonts w:asciiTheme="minorHAnsi" w:eastAsiaTheme="minorEastAsia" w:hAnsiTheme="minorHAnsi"/>
              <w:noProof/>
              <w:sz w:val="22"/>
            </w:rPr>
          </w:pPr>
          <w:hyperlink w:anchor="_Toc145491549" w:history="1">
            <w:r w:rsidRPr="002C52EB">
              <w:rPr>
                <w:rStyle w:val="Hyperlink"/>
                <w:noProof/>
              </w:rPr>
              <w:t>2.3.2.3</w:t>
            </w:r>
            <w:r>
              <w:rPr>
                <w:rFonts w:asciiTheme="minorHAnsi" w:eastAsiaTheme="minorEastAsia" w:hAnsiTheme="minorHAnsi"/>
                <w:noProof/>
                <w:sz w:val="22"/>
              </w:rPr>
              <w:tab/>
            </w:r>
            <w:r w:rsidRPr="002C52EB">
              <w:rPr>
                <w:rStyle w:val="Hyperlink"/>
                <w:noProof/>
              </w:rPr>
              <w:t>Chi phí và tài nguyên</w:t>
            </w:r>
            <w:r>
              <w:rPr>
                <w:noProof/>
                <w:webHidden/>
              </w:rPr>
              <w:tab/>
            </w:r>
            <w:r>
              <w:rPr>
                <w:noProof/>
                <w:webHidden/>
              </w:rPr>
              <w:fldChar w:fldCharType="begin"/>
            </w:r>
            <w:r>
              <w:rPr>
                <w:noProof/>
                <w:webHidden/>
              </w:rPr>
              <w:instrText xml:space="preserve"> PAGEREF _Toc145491549 \h </w:instrText>
            </w:r>
            <w:r>
              <w:rPr>
                <w:noProof/>
                <w:webHidden/>
              </w:rPr>
            </w:r>
            <w:r>
              <w:rPr>
                <w:noProof/>
                <w:webHidden/>
              </w:rPr>
              <w:fldChar w:fldCharType="separate"/>
            </w:r>
            <w:r>
              <w:rPr>
                <w:noProof/>
                <w:webHidden/>
              </w:rPr>
              <w:t>14</w:t>
            </w:r>
            <w:r>
              <w:rPr>
                <w:noProof/>
                <w:webHidden/>
              </w:rPr>
              <w:fldChar w:fldCharType="end"/>
            </w:r>
          </w:hyperlink>
        </w:p>
        <w:p w14:paraId="4DF29F6A" w14:textId="20375938" w:rsidR="00EA5001" w:rsidRDefault="00EA5001">
          <w:pPr>
            <w:pStyle w:val="TOC1"/>
            <w:tabs>
              <w:tab w:val="left" w:pos="2411"/>
            </w:tabs>
            <w:rPr>
              <w:rFonts w:asciiTheme="minorHAnsi" w:eastAsiaTheme="minorEastAsia" w:hAnsiTheme="minorHAnsi"/>
              <w:b w:val="0"/>
              <w:noProof/>
              <w:sz w:val="22"/>
            </w:rPr>
          </w:pPr>
          <w:hyperlink w:anchor="_Toc145491550" w:history="1">
            <w:r w:rsidRPr="002C52EB">
              <w:rPr>
                <w:rStyle w:val="Hyperlink"/>
                <w:noProof/>
              </w:rPr>
              <w:t>CHƯƠNG 3:</w:t>
            </w:r>
            <w:r>
              <w:rPr>
                <w:rFonts w:asciiTheme="minorHAnsi" w:eastAsiaTheme="minorEastAsia" w:hAnsiTheme="minorHAnsi"/>
                <w:b w:val="0"/>
                <w:noProof/>
                <w:sz w:val="22"/>
              </w:rPr>
              <w:tab/>
            </w:r>
            <w:r w:rsidRPr="002C52EB">
              <w:rPr>
                <w:rStyle w:val="Hyperlink"/>
                <w:noProof/>
              </w:rPr>
              <w:t>PHÂN TÍCH VÀ TRIỂN KHAI HỆ THỐNG</w:t>
            </w:r>
            <w:r>
              <w:rPr>
                <w:noProof/>
                <w:webHidden/>
              </w:rPr>
              <w:tab/>
            </w:r>
            <w:r>
              <w:rPr>
                <w:noProof/>
                <w:webHidden/>
              </w:rPr>
              <w:fldChar w:fldCharType="begin"/>
            </w:r>
            <w:r>
              <w:rPr>
                <w:noProof/>
                <w:webHidden/>
              </w:rPr>
              <w:instrText xml:space="preserve"> PAGEREF _Toc145491550 \h </w:instrText>
            </w:r>
            <w:r>
              <w:rPr>
                <w:noProof/>
                <w:webHidden/>
              </w:rPr>
            </w:r>
            <w:r>
              <w:rPr>
                <w:noProof/>
                <w:webHidden/>
              </w:rPr>
              <w:fldChar w:fldCharType="separate"/>
            </w:r>
            <w:r>
              <w:rPr>
                <w:noProof/>
                <w:webHidden/>
              </w:rPr>
              <w:t>16</w:t>
            </w:r>
            <w:r>
              <w:rPr>
                <w:noProof/>
                <w:webHidden/>
              </w:rPr>
              <w:fldChar w:fldCharType="end"/>
            </w:r>
          </w:hyperlink>
        </w:p>
        <w:p w14:paraId="6FDA88EF" w14:textId="14052AAB" w:rsidR="00EA5001" w:rsidRDefault="00EA5001">
          <w:pPr>
            <w:pStyle w:val="TOC2"/>
            <w:tabs>
              <w:tab w:val="left" w:pos="1540"/>
              <w:tab w:val="right" w:leader="dot" w:pos="9062"/>
            </w:tabs>
            <w:rPr>
              <w:rFonts w:asciiTheme="minorHAnsi" w:eastAsiaTheme="minorEastAsia" w:hAnsiTheme="minorHAnsi"/>
              <w:noProof/>
              <w:sz w:val="22"/>
            </w:rPr>
          </w:pPr>
          <w:hyperlink w:anchor="_Toc145491551" w:history="1">
            <w:r w:rsidRPr="002C52EB">
              <w:rPr>
                <w:rStyle w:val="Hyperlink"/>
                <w:noProof/>
              </w:rPr>
              <w:t>3.1</w:t>
            </w:r>
            <w:r>
              <w:rPr>
                <w:rFonts w:asciiTheme="minorHAnsi" w:eastAsiaTheme="minorEastAsia" w:hAnsiTheme="minorHAnsi"/>
                <w:noProof/>
                <w:sz w:val="22"/>
              </w:rPr>
              <w:tab/>
            </w:r>
            <w:r w:rsidRPr="002C52EB">
              <w:rPr>
                <w:rStyle w:val="Hyperlink"/>
                <w:noProof/>
              </w:rPr>
              <w:t>BÀI TOÁN TẠO BÁO CÁO ALV (SAP ABAP)</w:t>
            </w:r>
            <w:r>
              <w:rPr>
                <w:noProof/>
                <w:webHidden/>
              </w:rPr>
              <w:tab/>
            </w:r>
            <w:r>
              <w:rPr>
                <w:noProof/>
                <w:webHidden/>
              </w:rPr>
              <w:fldChar w:fldCharType="begin"/>
            </w:r>
            <w:r>
              <w:rPr>
                <w:noProof/>
                <w:webHidden/>
              </w:rPr>
              <w:instrText xml:space="preserve"> PAGEREF _Toc145491551 \h </w:instrText>
            </w:r>
            <w:r>
              <w:rPr>
                <w:noProof/>
                <w:webHidden/>
              </w:rPr>
            </w:r>
            <w:r>
              <w:rPr>
                <w:noProof/>
                <w:webHidden/>
              </w:rPr>
              <w:fldChar w:fldCharType="separate"/>
            </w:r>
            <w:r>
              <w:rPr>
                <w:noProof/>
                <w:webHidden/>
              </w:rPr>
              <w:t>16</w:t>
            </w:r>
            <w:r>
              <w:rPr>
                <w:noProof/>
                <w:webHidden/>
              </w:rPr>
              <w:fldChar w:fldCharType="end"/>
            </w:r>
          </w:hyperlink>
        </w:p>
        <w:p w14:paraId="2DC43A74" w14:textId="1ED3887C" w:rsidR="00EA5001" w:rsidRDefault="00EA5001">
          <w:pPr>
            <w:pStyle w:val="TOC3"/>
            <w:tabs>
              <w:tab w:val="left" w:pos="1980"/>
              <w:tab w:val="right" w:leader="dot" w:pos="9062"/>
            </w:tabs>
            <w:rPr>
              <w:rFonts w:asciiTheme="minorHAnsi" w:eastAsiaTheme="minorEastAsia" w:hAnsiTheme="minorHAnsi"/>
              <w:noProof/>
              <w:sz w:val="22"/>
            </w:rPr>
          </w:pPr>
          <w:hyperlink w:anchor="_Toc145491552" w:history="1">
            <w:r w:rsidRPr="002C52EB">
              <w:rPr>
                <w:rStyle w:val="Hyperlink"/>
                <w:noProof/>
              </w:rPr>
              <w:t>3.1.1</w:t>
            </w:r>
            <w:r>
              <w:rPr>
                <w:rFonts w:asciiTheme="minorHAnsi" w:eastAsiaTheme="minorEastAsia" w:hAnsiTheme="minorHAnsi"/>
                <w:noProof/>
                <w:sz w:val="22"/>
              </w:rPr>
              <w:tab/>
            </w:r>
            <w:r w:rsidRPr="002C52EB">
              <w:rPr>
                <w:rStyle w:val="Hyperlink"/>
                <w:noProof/>
              </w:rPr>
              <w:t>Mô tả bài toán</w:t>
            </w:r>
            <w:r>
              <w:rPr>
                <w:noProof/>
                <w:webHidden/>
              </w:rPr>
              <w:tab/>
            </w:r>
            <w:r>
              <w:rPr>
                <w:noProof/>
                <w:webHidden/>
              </w:rPr>
              <w:fldChar w:fldCharType="begin"/>
            </w:r>
            <w:r>
              <w:rPr>
                <w:noProof/>
                <w:webHidden/>
              </w:rPr>
              <w:instrText xml:space="preserve"> PAGEREF _Toc145491552 \h </w:instrText>
            </w:r>
            <w:r>
              <w:rPr>
                <w:noProof/>
                <w:webHidden/>
              </w:rPr>
            </w:r>
            <w:r>
              <w:rPr>
                <w:noProof/>
                <w:webHidden/>
              </w:rPr>
              <w:fldChar w:fldCharType="separate"/>
            </w:r>
            <w:r>
              <w:rPr>
                <w:noProof/>
                <w:webHidden/>
              </w:rPr>
              <w:t>16</w:t>
            </w:r>
            <w:r>
              <w:rPr>
                <w:noProof/>
                <w:webHidden/>
              </w:rPr>
              <w:fldChar w:fldCharType="end"/>
            </w:r>
          </w:hyperlink>
        </w:p>
        <w:p w14:paraId="5C0330E8" w14:textId="16E95E7A" w:rsidR="00EA5001" w:rsidRDefault="00EA5001">
          <w:pPr>
            <w:pStyle w:val="TOC3"/>
            <w:tabs>
              <w:tab w:val="left" w:pos="1980"/>
              <w:tab w:val="right" w:leader="dot" w:pos="9062"/>
            </w:tabs>
            <w:rPr>
              <w:rFonts w:asciiTheme="minorHAnsi" w:eastAsiaTheme="minorEastAsia" w:hAnsiTheme="minorHAnsi"/>
              <w:noProof/>
              <w:sz w:val="22"/>
            </w:rPr>
          </w:pPr>
          <w:hyperlink w:anchor="_Toc145491553" w:history="1">
            <w:r w:rsidRPr="002C52EB">
              <w:rPr>
                <w:rStyle w:val="Hyperlink"/>
                <w:noProof/>
              </w:rPr>
              <w:t>3.1.2</w:t>
            </w:r>
            <w:r>
              <w:rPr>
                <w:rFonts w:asciiTheme="minorHAnsi" w:eastAsiaTheme="minorEastAsia" w:hAnsiTheme="minorHAnsi"/>
                <w:noProof/>
                <w:sz w:val="22"/>
              </w:rPr>
              <w:tab/>
            </w:r>
            <w:r w:rsidRPr="002C52EB">
              <w:rPr>
                <w:rStyle w:val="Hyperlink"/>
                <w:noProof/>
              </w:rPr>
              <w:t>Chương trình xử lý</w:t>
            </w:r>
            <w:r>
              <w:rPr>
                <w:noProof/>
                <w:webHidden/>
              </w:rPr>
              <w:tab/>
            </w:r>
            <w:r>
              <w:rPr>
                <w:noProof/>
                <w:webHidden/>
              </w:rPr>
              <w:fldChar w:fldCharType="begin"/>
            </w:r>
            <w:r>
              <w:rPr>
                <w:noProof/>
                <w:webHidden/>
              </w:rPr>
              <w:instrText xml:space="preserve"> PAGEREF _Toc145491553 \h </w:instrText>
            </w:r>
            <w:r>
              <w:rPr>
                <w:noProof/>
                <w:webHidden/>
              </w:rPr>
            </w:r>
            <w:r>
              <w:rPr>
                <w:noProof/>
                <w:webHidden/>
              </w:rPr>
              <w:fldChar w:fldCharType="separate"/>
            </w:r>
            <w:r>
              <w:rPr>
                <w:noProof/>
                <w:webHidden/>
              </w:rPr>
              <w:t>16</w:t>
            </w:r>
            <w:r>
              <w:rPr>
                <w:noProof/>
                <w:webHidden/>
              </w:rPr>
              <w:fldChar w:fldCharType="end"/>
            </w:r>
          </w:hyperlink>
        </w:p>
        <w:p w14:paraId="01781A0A" w14:textId="04811AC5" w:rsidR="00EA5001" w:rsidRDefault="00EA5001">
          <w:pPr>
            <w:pStyle w:val="TOC3"/>
            <w:tabs>
              <w:tab w:val="left" w:pos="1980"/>
              <w:tab w:val="right" w:leader="dot" w:pos="9062"/>
            </w:tabs>
            <w:rPr>
              <w:rFonts w:asciiTheme="minorHAnsi" w:eastAsiaTheme="minorEastAsia" w:hAnsiTheme="minorHAnsi"/>
              <w:noProof/>
              <w:sz w:val="22"/>
            </w:rPr>
          </w:pPr>
          <w:hyperlink w:anchor="_Toc145491554" w:history="1">
            <w:r w:rsidRPr="002C52EB">
              <w:rPr>
                <w:rStyle w:val="Hyperlink"/>
                <w:noProof/>
              </w:rPr>
              <w:t>3.1.3</w:t>
            </w:r>
            <w:r>
              <w:rPr>
                <w:rFonts w:asciiTheme="minorHAnsi" w:eastAsiaTheme="minorEastAsia" w:hAnsiTheme="minorHAnsi"/>
                <w:noProof/>
                <w:sz w:val="22"/>
              </w:rPr>
              <w:tab/>
            </w:r>
            <w:r w:rsidRPr="002C52EB">
              <w:rPr>
                <w:rStyle w:val="Hyperlink"/>
                <w:noProof/>
              </w:rPr>
              <w:t>Kết quả</w:t>
            </w:r>
            <w:r>
              <w:rPr>
                <w:noProof/>
                <w:webHidden/>
              </w:rPr>
              <w:tab/>
            </w:r>
            <w:r>
              <w:rPr>
                <w:noProof/>
                <w:webHidden/>
              </w:rPr>
              <w:fldChar w:fldCharType="begin"/>
            </w:r>
            <w:r>
              <w:rPr>
                <w:noProof/>
                <w:webHidden/>
              </w:rPr>
              <w:instrText xml:space="preserve"> PAGEREF _Toc145491554 \h </w:instrText>
            </w:r>
            <w:r>
              <w:rPr>
                <w:noProof/>
                <w:webHidden/>
              </w:rPr>
            </w:r>
            <w:r>
              <w:rPr>
                <w:noProof/>
                <w:webHidden/>
              </w:rPr>
              <w:fldChar w:fldCharType="separate"/>
            </w:r>
            <w:r>
              <w:rPr>
                <w:noProof/>
                <w:webHidden/>
              </w:rPr>
              <w:t>18</w:t>
            </w:r>
            <w:r>
              <w:rPr>
                <w:noProof/>
                <w:webHidden/>
              </w:rPr>
              <w:fldChar w:fldCharType="end"/>
            </w:r>
          </w:hyperlink>
        </w:p>
        <w:p w14:paraId="778B985E" w14:textId="44094FF3" w:rsidR="00EA5001" w:rsidRDefault="00EA5001">
          <w:pPr>
            <w:pStyle w:val="TOC2"/>
            <w:tabs>
              <w:tab w:val="left" w:pos="1540"/>
              <w:tab w:val="right" w:leader="dot" w:pos="9062"/>
            </w:tabs>
            <w:rPr>
              <w:rFonts w:asciiTheme="minorHAnsi" w:eastAsiaTheme="minorEastAsia" w:hAnsiTheme="minorHAnsi"/>
              <w:noProof/>
              <w:sz w:val="22"/>
            </w:rPr>
          </w:pPr>
          <w:hyperlink w:anchor="_Toc145491555" w:history="1">
            <w:r w:rsidRPr="002C52EB">
              <w:rPr>
                <w:rStyle w:val="Hyperlink"/>
                <w:noProof/>
              </w:rPr>
              <w:t>3.2</w:t>
            </w:r>
            <w:r>
              <w:rPr>
                <w:rFonts w:asciiTheme="minorHAnsi" w:eastAsiaTheme="minorEastAsia" w:hAnsiTheme="minorHAnsi"/>
                <w:noProof/>
                <w:sz w:val="22"/>
              </w:rPr>
              <w:tab/>
            </w:r>
            <w:r w:rsidRPr="002C52EB">
              <w:rPr>
                <w:rStyle w:val="Hyperlink"/>
                <w:noProof/>
              </w:rPr>
              <w:t>MÔ PHỎNG MÔ HÌNH SAP ERP (JAVA)</w:t>
            </w:r>
            <w:r>
              <w:rPr>
                <w:noProof/>
                <w:webHidden/>
              </w:rPr>
              <w:tab/>
            </w:r>
            <w:r>
              <w:rPr>
                <w:noProof/>
                <w:webHidden/>
              </w:rPr>
              <w:fldChar w:fldCharType="begin"/>
            </w:r>
            <w:r>
              <w:rPr>
                <w:noProof/>
                <w:webHidden/>
              </w:rPr>
              <w:instrText xml:space="preserve"> PAGEREF _Toc145491555 \h </w:instrText>
            </w:r>
            <w:r>
              <w:rPr>
                <w:noProof/>
                <w:webHidden/>
              </w:rPr>
            </w:r>
            <w:r>
              <w:rPr>
                <w:noProof/>
                <w:webHidden/>
              </w:rPr>
              <w:fldChar w:fldCharType="separate"/>
            </w:r>
            <w:r>
              <w:rPr>
                <w:noProof/>
                <w:webHidden/>
              </w:rPr>
              <w:t>19</w:t>
            </w:r>
            <w:r>
              <w:rPr>
                <w:noProof/>
                <w:webHidden/>
              </w:rPr>
              <w:fldChar w:fldCharType="end"/>
            </w:r>
          </w:hyperlink>
        </w:p>
        <w:p w14:paraId="41614AD5" w14:textId="3A39C074" w:rsidR="00EA5001" w:rsidRDefault="00EA5001">
          <w:pPr>
            <w:pStyle w:val="TOC3"/>
            <w:tabs>
              <w:tab w:val="left" w:pos="1980"/>
              <w:tab w:val="right" w:leader="dot" w:pos="9062"/>
            </w:tabs>
            <w:rPr>
              <w:rFonts w:asciiTheme="minorHAnsi" w:eastAsiaTheme="minorEastAsia" w:hAnsiTheme="minorHAnsi"/>
              <w:noProof/>
              <w:sz w:val="22"/>
            </w:rPr>
          </w:pPr>
          <w:hyperlink w:anchor="_Toc145491556" w:history="1">
            <w:r w:rsidRPr="002C52EB">
              <w:rPr>
                <w:rStyle w:val="Hyperlink"/>
                <w:noProof/>
              </w:rPr>
              <w:t>3.2.1</w:t>
            </w:r>
            <w:r>
              <w:rPr>
                <w:rFonts w:asciiTheme="minorHAnsi" w:eastAsiaTheme="minorEastAsia" w:hAnsiTheme="minorHAnsi"/>
                <w:noProof/>
                <w:sz w:val="22"/>
              </w:rPr>
              <w:tab/>
            </w:r>
            <w:r w:rsidRPr="002C52EB">
              <w:rPr>
                <w:rStyle w:val="Hyperlink"/>
                <w:noProof/>
              </w:rPr>
              <w:t>Phân tích thiết kế</w:t>
            </w:r>
            <w:r>
              <w:rPr>
                <w:noProof/>
                <w:webHidden/>
              </w:rPr>
              <w:tab/>
            </w:r>
            <w:r>
              <w:rPr>
                <w:noProof/>
                <w:webHidden/>
              </w:rPr>
              <w:fldChar w:fldCharType="begin"/>
            </w:r>
            <w:r>
              <w:rPr>
                <w:noProof/>
                <w:webHidden/>
              </w:rPr>
              <w:instrText xml:space="preserve"> PAGEREF _Toc145491556 \h </w:instrText>
            </w:r>
            <w:r>
              <w:rPr>
                <w:noProof/>
                <w:webHidden/>
              </w:rPr>
            </w:r>
            <w:r>
              <w:rPr>
                <w:noProof/>
                <w:webHidden/>
              </w:rPr>
              <w:fldChar w:fldCharType="separate"/>
            </w:r>
            <w:r>
              <w:rPr>
                <w:noProof/>
                <w:webHidden/>
              </w:rPr>
              <w:t>19</w:t>
            </w:r>
            <w:r>
              <w:rPr>
                <w:noProof/>
                <w:webHidden/>
              </w:rPr>
              <w:fldChar w:fldCharType="end"/>
            </w:r>
          </w:hyperlink>
        </w:p>
        <w:p w14:paraId="4C8095FC" w14:textId="2CF94A0F" w:rsidR="00EA5001" w:rsidRDefault="00EA5001">
          <w:pPr>
            <w:pStyle w:val="TOC4"/>
            <w:tabs>
              <w:tab w:val="left" w:pos="2435"/>
              <w:tab w:val="right" w:leader="dot" w:pos="9062"/>
            </w:tabs>
            <w:rPr>
              <w:rFonts w:asciiTheme="minorHAnsi" w:eastAsiaTheme="minorEastAsia" w:hAnsiTheme="minorHAnsi"/>
              <w:noProof/>
              <w:sz w:val="22"/>
            </w:rPr>
          </w:pPr>
          <w:hyperlink w:anchor="_Toc145491557" w:history="1">
            <w:r w:rsidRPr="002C52EB">
              <w:rPr>
                <w:rStyle w:val="Hyperlink"/>
                <w:noProof/>
              </w:rPr>
              <w:t>3.2.1.1</w:t>
            </w:r>
            <w:r>
              <w:rPr>
                <w:rFonts w:asciiTheme="minorHAnsi" w:eastAsiaTheme="minorEastAsia" w:hAnsiTheme="minorHAnsi"/>
                <w:noProof/>
                <w:sz w:val="22"/>
              </w:rPr>
              <w:tab/>
            </w:r>
            <w:r w:rsidRPr="002C52EB">
              <w:rPr>
                <w:rStyle w:val="Hyperlink"/>
                <w:noProof/>
              </w:rPr>
              <w:t>Mô tả bài toán</w:t>
            </w:r>
            <w:r>
              <w:rPr>
                <w:noProof/>
                <w:webHidden/>
              </w:rPr>
              <w:tab/>
            </w:r>
            <w:r>
              <w:rPr>
                <w:noProof/>
                <w:webHidden/>
              </w:rPr>
              <w:fldChar w:fldCharType="begin"/>
            </w:r>
            <w:r>
              <w:rPr>
                <w:noProof/>
                <w:webHidden/>
              </w:rPr>
              <w:instrText xml:space="preserve"> PAGEREF _Toc145491557 \h </w:instrText>
            </w:r>
            <w:r>
              <w:rPr>
                <w:noProof/>
                <w:webHidden/>
              </w:rPr>
            </w:r>
            <w:r>
              <w:rPr>
                <w:noProof/>
                <w:webHidden/>
              </w:rPr>
              <w:fldChar w:fldCharType="separate"/>
            </w:r>
            <w:r>
              <w:rPr>
                <w:noProof/>
                <w:webHidden/>
              </w:rPr>
              <w:t>19</w:t>
            </w:r>
            <w:r>
              <w:rPr>
                <w:noProof/>
                <w:webHidden/>
              </w:rPr>
              <w:fldChar w:fldCharType="end"/>
            </w:r>
          </w:hyperlink>
        </w:p>
        <w:p w14:paraId="7C06BEC2" w14:textId="3F3D4D9F" w:rsidR="00EA5001" w:rsidRDefault="00EA5001">
          <w:pPr>
            <w:pStyle w:val="TOC4"/>
            <w:tabs>
              <w:tab w:val="left" w:pos="2435"/>
              <w:tab w:val="right" w:leader="dot" w:pos="9062"/>
            </w:tabs>
            <w:rPr>
              <w:rFonts w:asciiTheme="minorHAnsi" w:eastAsiaTheme="minorEastAsia" w:hAnsiTheme="minorHAnsi"/>
              <w:noProof/>
              <w:sz w:val="22"/>
            </w:rPr>
          </w:pPr>
          <w:hyperlink w:anchor="_Toc145491558" w:history="1">
            <w:r w:rsidRPr="002C52EB">
              <w:rPr>
                <w:rStyle w:val="Hyperlink"/>
                <w:noProof/>
              </w:rPr>
              <w:t>3.2.1.2</w:t>
            </w:r>
            <w:r>
              <w:rPr>
                <w:rFonts w:asciiTheme="minorHAnsi" w:eastAsiaTheme="minorEastAsia" w:hAnsiTheme="minorHAnsi"/>
                <w:noProof/>
                <w:sz w:val="22"/>
              </w:rPr>
              <w:tab/>
            </w:r>
            <w:r w:rsidRPr="002C52EB">
              <w:rPr>
                <w:rStyle w:val="Hyperlink"/>
                <w:noProof/>
              </w:rPr>
              <w:t>Yêu cầu hệ thống</w:t>
            </w:r>
            <w:r>
              <w:rPr>
                <w:noProof/>
                <w:webHidden/>
              </w:rPr>
              <w:tab/>
            </w:r>
            <w:r>
              <w:rPr>
                <w:noProof/>
                <w:webHidden/>
              </w:rPr>
              <w:fldChar w:fldCharType="begin"/>
            </w:r>
            <w:r>
              <w:rPr>
                <w:noProof/>
                <w:webHidden/>
              </w:rPr>
              <w:instrText xml:space="preserve"> PAGEREF _Toc145491558 \h </w:instrText>
            </w:r>
            <w:r>
              <w:rPr>
                <w:noProof/>
                <w:webHidden/>
              </w:rPr>
            </w:r>
            <w:r>
              <w:rPr>
                <w:noProof/>
                <w:webHidden/>
              </w:rPr>
              <w:fldChar w:fldCharType="separate"/>
            </w:r>
            <w:r>
              <w:rPr>
                <w:noProof/>
                <w:webHidden/>
              </w:rPr>
              <w:t>19</w:t>
            </w:r>
            <w:r>
              <w:rPr>
                <w:noProof/>
                <w:webHidden/>
              </w:rPr>
              <w:fldChar w:fldCharType="end"/>
            </w:r>
          </w:hyperlink>
        </w:p>
        <w:p w14:paraId="29D10CFE" w14:textId="245BBFE4" w:rsidR="00EA5001" w:rsidRDefault="00EA5001">
          <w:pPr>
            <w:pStyle w:val="TOC4"/>
            <w:tabs>
              <w:tab w:val="left" w:pos="2435"/>
              <w:tab w:val="right" w:leader="dot" w:pos="9062"/>
            </w:tabs>
            <w:rPr>
              <w:rFonts w:asciiTheme="minorHAnsi" w:eastAsiaTheme="minorEastAsia" w:hAnsiTheme="minorHAnsi"/>
              <w:noProof/>
              <w:sz w:val="22"/>
            </w:rPr>
          </w:pPr>
          <w:hyperlink w:anchor="_Toc145491559" w:history="1">
            <w:r w:rsidRPr="002C52EB">
              <w:rPr>
                <w:rStyle w:val="Hyperlink"/>
                <w:noProof/>
              </w:rPr>
              <w:t>3.2.1.3</w:t>
            </w:r>
            <w:r>
              <w:rPr>
                <w:rFonts w:asciiTheme="minorHAnsi" w:eastAsiaTheme="minorEastAsia" w:hAnsiTheme="minorHAnsi"/>
                <w:noProof/>
                <w:sz w:val="22"/>
              </w:rPr>
              <w:tab/>
            </w:r>
            <w:r w:rsidRPr="002C52EB">
              <w:rPr>
                <w:rStyle w:val="Hyperlink"/>
                <w:noProof/>
              </w:rPr>
              <w:t>Sơ đồ Use case</w:t>
            </w:r>
            <w:r>
              <w:rPr>
                <w:noProof/>
                <w:webHidden/>
              </w:rPr>
              <w:tab/>
            </w:r>
            <w:r>
              <w:rPr>
                <w:noProof/>
                <w:webHidden/>
              </w:rPr>
              <w:fldChar w:fldCharType="begin"/>
            </w:r>
            <w:r>
              <w:rPr>
                <w:noProof/>
                <w:webHidden/>
              </w:rPr>
              <w:instrText xml:space="preserve"> PAGEREF _Toc145491559 \h </w:instrText>
            </w:r>
            <w:r>
              <w:rPr>
                <w:noProof/>
                <w:webHidden/>
              </w:rPr>
            </w:r>
            <w:r>
              <w:rPr>
                <w:noProof/>
                <w:webHidden/>
              </w:rPr>
              <w:fldChar w:fldCharType="separate"/>
            </w:r>
            <w:r>
              <w:rPr>
                <w:noProof/>
                <w:webHidden/>
              </w:rPr>
              <w:t>21</w:t>
            </w:r>
            <w:r>
              <w:rPr>
                <w:noProof/>
                <w:webHidden/>
              </w:rPr>
              <w:fldChar w:fldCharType="end"/>
            </w:r>
          </w:hyperlink>
        </w:p>
        <w:p w14:paraId="53EC3122" w14:textId="545D1EC5" w:rsidR="00EA5001" w:rsidRDefault="00EA5001">
          <w:pPr>
            <w:pStyle w:val="TOC4"/>
            <w:tabs>
              <w:tab w:val="left" w:pos="2435"/>
              <w:tab w:val="right" w:leader="dot" w:pos="9062"/>
            </w:tabs>
            <w:rPr>
              <w:rFonts w:asciiTheme="minorHAnsi" w:eastAsiaTheme="minorEastAsia" w:hAnsiTheme="minorHAnsi"/>
              <w:noProof/>
              <w:sz w:val="22"/>
            </w:rPr>
          </w:pPr>
          <w:hyperlink w:anchor="_Toc145491560" w:history="1">
            <w:r w:rsidRPr="002C52EB">
              <w:rPr>
                <w:rStyle w:val="Hyperlink"/>
                <w:noProof/>
              </w:rPr>
              <w:t>3.2.1.4</w:t>
            </w:r>
            <w:r>
              <w:rPr>
                <w:rFonts w:asciiTheme="minorHAnsi" w:eastAsiaTheme="minorEastAsia" w:hAnsiTheme="minorHAnsi"/>
                <w:noProof/>
                <w:sz w:val="22"/>
              </w:rPr>
              <w:tab/>
            </w:r>
            <w:r w:rsidRPr="002C52EB">
              <w:rPr>
                <w:rStyle w:val="Hyperlink"/>
                <w:noProof/>
              </w:rPr>
              <w:t>Biểu đồ hoạt động</w:t>
            </w:r>
            <w:r>
              <w:rPr>
                <w:noProof/>
                <w:webHidden/>
              </w:rPr>
              <w:tab/>
            </w:r>
            <w:r>
              <w:rPr>
                <w:noProof/>
                <w:webHidden/>
              </w:rPr>
              <w:fldChar w:fldCharType="begin"/>
            </w:r>
            <w:r>
              <w:rPr>
                <w:noProof/>
                <w:webHidden/>
              </w:rPr>
              <w:instrText xml:space="preserve"> PAGEREF _Toc145491560 \h </w:instrText>
            </w:r>
            <w:r>
              <w:rPr>
                <w:noProof/>
                <w:webHidden/>
              </w:rPr>
            </w:r>
            <w:r>
              <w:rPr>
                <w:noProof/>
                <w:webHidden/>
              </w:rPr>
              <w:fldChar w:fldCharType="separate"/>
            </w:r>
            <w:r>
              <w:rPr>
                <w:noProof/>
                <w:webHidden/>
              </w:rPr>
              <w:t>23</w:t>
            </w:r>
            <w:r>
              <w:rPr>
                <w:noProof/>
                <w:webHidden/>
              </w:rPr>
              <w:fldChar w:fldCharType="end"/>
            </w:r>
          </w:hyperlink>
        </w:p>
        <w:p w14:paraId="2725BC6C" w14:textId="5A1C69A3" w:rsidR="00EA5001" w:rsidRDefault="00EA5001">
          <w:pPr>
            <w:pStyle w:val="TOC3"/>
            <w:tabs>
              <w:tab w:val="left" w:pos="1980"/>
              <w:tab w:val="right" w:leader="dot" w:pos="9062"/>
            </w:tabs>
            <w:rPr>
              <w:rFonts w:asciiTheme="minorHAnsi" w:eastAsiaTheme="minorEastAsia" w:hAnsiTheme="minorHAnsi"/>
              <w:noProof/>
              <w:sz w:val="22"/>
            </w:rPr>
          </w:pPr>
          <w:hyperlink w:anchor="_Toc145491561" w:history="1">
            <w:r w:rsidRPr="002C52EB">
              <w:rPr>
                <w:rStyle w:val="Hyperlink"/>
                <w:noProof/>
              </w:rPr>
              <w:t>3.2.2</w:t>
            </w:r>
            <w:r>
              <w:rPr>
                <w:rFonts w:asciiTheme="minorHAnsi" w:eastAsiaTheme="minorEastAsia" w:hAnsiTheme="minorHAnsi"/>
                <w:noProof/>
                <w:sz w:val="22"/>
              </w:rPr>
              <w:tab/>
            </w:r>
            <w:r w:rsidRPr="002C52EB">
              <w:rPr>
                <w:rStyle w:val="Hyperlink"/>
                <w:noProof/>
              </w:rPr>
              <w:t>TRIỂN KHAI THỰC HIỆN</w:t>
            </w:r>
            <w:r>
              <w:rPr>
                <w:noProof/>
                <w:webHidden/>
              </w:rPr>
              <w:tab/>
            </w:r>
            <w:r>
              <w:rPr>
                <w:noProof/>
                <w:webHidden/>
              </w:rPr>
              <w:fldChar w:fldCharType="begin"/>
            </w:r>
            <w:r>
              <w:rPr>
                <w:noProof/>
                <w:webHidden/>
              </w:rPr>
              <w:instrText xml:space="preserve"> PAGEREF _Toc145491561 \h </w:instrText>
            </w:r>
            <w:r>
              <w:rPr>
                <w:noProof/>
                <w:webHidden/>
              </w:rPr>
            </w:r>
            <w:r>
              <w:rPr>
                <w:noProof/>
                <w:webHidden/>
              </w:rPr>
              <w:fldChar w:fldCharType="separate"/>
            </w:r>
            <w:r>
              <w:rPr>
                <w:noProof/>
                <w:webHidden/>
              </w:rPr>
              <w:t>25</w:t>
            </w:r>
            <w:r>
              <w:rPr>
                <w:noProof/>
                <w:webHidden/>
              </w:rPr>
              <w:fldChar w:fldCharType="end"/>
            </w:r>
          </w:hyperlink>
        </w:p>
        <w:p w14:paraId="6DBA3141" w14:textId="15685362" w:rsidR="00EA5001" w:rsidRDefault="00EA5001">
          <w:pPr>
            <w:pStyle w:val="TOC4"/>
            <w:tabs>
              <w:tab w:val="left" w:pos="2435"/>
              <w:tab w:val="right" w:leader="dot" w:pos="9062"/>
            </w:tabs>
            <w:rPr>
              <w:rFonts w:asciiTheme="minorHAnsi" w:eastAsiaTheme="minorEastAsia" w:hAnsiTheme="minorHAnsi"/>
              <w:noProof/>
              <w:sz w:val="22"/>
            </w:rPr>
          </w:pPr>
          <w:hyperlink w:anchor="_Toc145491562" w:history="1">
            <w:r w:rsidRPr="002C52EB">
              <w:rPr>
                <w:rStyle w:val="Hyperlink"/>
                <w:noProof/>
              </w:rPr>
              <w:t>3.2.2.1</w:t>
            </w:r>
            <w:r>
              <w:rPr>
                <w:rFonts w:asciiTheme="minorHAnsi" w:eastAsiaTheme="minorEastAsia" w:hAnsiTheme="minorHAnsi"/>
                <w:noProof/>
                <w:sz w:val="22"/>
              </w:rPr>
              <w:tab/>
            </w:r>
            <w:r w:rsidRPr="002C52EB">
              <w:rPr>
                <w:rStyle w:val="Hyperlink"/>
                <w:noProof/>
              </w:rPr>
              <w:t>Cơ sở dữ liệu</w:t>
            </w:r>
            <w:r>
              <w:rPr>
                <w:noProof/>
                <w:webHidden/>
              </w:rPr>
              <w:tab/>
            </w:r>
            <w:r>
              <w:rPr>
                <w:noProof/>
                <w:webHidden/>
              </w:rPr>
              <w:fldChar w:fldCharType="begin"/>
            </w:r>
            <w:r>
              <w:rPr>
                <w:noProof/>
                <w:webHidden/>
              </w:rPr>
              <w:instrText xml:space="preserve"> PAGEREF _Toc145491562 \h </w:instrText>
            </w:r>
            <w:r>
              <w:rPr>
                <w:noProof/>
                <w:webHidden/>
              </w:rPr>
            </w:r>
            <w:r>
              <w:rPr>
                <w:noProof/>
                <w:webHidden/>
              </w:rPr>
              <w:fldChar w:fldCharType="separate"/>
            </w:r>
            <w:r>
              <w:rPr>
                <w:noProof/>
                <w:webHidden/>
              </w:rPr>
              <w:t>25</w:t>
            </w:r>
            <w:r>
              <w:rPr>
                <w:noProof/>
                <w:webHidden/>
              </w:rPr>
              <w:fldChar w:fldCharType="end"/>
            </w:r>
          </w:hyperlink>
        </w:p>
        <w:p w14:paraId="1B008965" w14:textId="34434509" w:rsidR="00EA5001" w:rsidRDefault="00EA5001">
          <w:pPr>
            <w:pStyle w:val="TOC4"/>
            <w:tabs>
              <w:tab w:val="left" w:pos="2435"/>
              <w:tab w:val="right" w:leader="dot" w:pos="9062"/>
            </w:tabs>
            <w:rPr>
              <w:rFonts w:asciiTheme="minorHAnsi" w:eastAsiaTheme="minorEastAsia" w:hAnsiTheme="minorHAnsi"/>
              <w:noProof/>
              <w:sz w:val="22"/>
            </w:rPr>
          </w:pPr>
          <w:hyperlink w:anchor="_Toc145491563" w:history="1">
            <w:r w:rsidRPr="002C52EB">
              <w:rPr>
                <w:rStyle w:val="Hyperlink"/>
                <w:noProof/>
              </w:rPr>
              <w:t>3.2.2.2</w:t>
            </w:r>
            <w:r>
              <w:rPr>
                <w:rFonts w:asciiTheme="minorHAnsi" w:eastAsiaTheme="minorEastAsia" w:hAnsiTheme="minorHAnsi"/>
                <w:noProof/>
                <w:sz w:val="22"/>
              </w:rPr>
              <w:tab/>
            </w:r>
            <w:r w:rsidRPr="002C52EB">
              <w:rPr>
                <w:rStyle w:val="Hyperlink"/>
                <w:noProof/>
              </w:rPr>
              <w:t>Kết quả chương trình mô phỏng bằng java</w:t>
            </w:r>
            <w:r>
              <w:rPr>
                <w:noProof/>
                <w:webHidden/>
              </w:rPr>
              <w:tab/>
            </w:r>
            <w:r>
              <w:rPr>
                <w:noProof/>
                <w:webHidden/>
              </w:rPr>
              <w:fldChar w:fldCharType="begin"/>
            </w:r>
            <w:r>
              <w:rPr>
                <w:noProof/>
                <w:webHidden/>
              </w:rPr>
              <w:instrText xml:space="preserve"> PAGEREF _Toc145491563 \h </w:instrText>
            </w:r>
            <w:r>
              <w:rPr>
                <w:noProof/>
                <w:webHidden/>
              </w:rPr>
            </w:r>
            <w:r>
              <w:rPr>
                <w:noProof/>
                <w:webHidden/>
              </w:rPr>
              <w:fldChar w:fldCharType="separate"/>
            </w:r>
            <w:r>
              <w:rPr>
                <w:noProof/>
                <w:webHidden/>
              </w:rPr>
              <w:t>27</w:t>
            </w:r>
            <w:r>
              <w:rPr>
                <w:noProof/>
                <w:webHidden/>
              </w:rPr>
              <w:fldChar w:fldCharType="end"/>
            </w:r>
          </w:hyperlink>
        </w:p>
        <w:p w14:paraId="7EA3A80D" w14:textId="7B418210" w:rsidR="00EA5001" w:rsidRDefault="00EA5001">
          <w:pPr>
            <w:pStyle w:val="TOC1"/>
            <w:rPr>
              <w:rFonts w:asciiTheme="minorHAnsi" w:eastAsiaTheme="minorEastAsia" w:hAnsiTheme="minorHAnsi"/>
              <w:b w:val="0"/>
              <w:noProof/>
              <w:sz w:val="22"/>
            </w:rPr>
          </w:pPr>
          <w:hyperlink w:anchor="_Toc145491564" w:history="1">
            <w:r w:rsidRPr="002C52EB">
              <w:rPr>
                <w:rStyle w:val="Hyperlink"/>
                <w:noProof/>
              </w:rPr>
              <w:t>KIẾN NGHỊ VÀ KẾT LUẬN</w:t>
            </w:r>
            <w:r>
              <w:rPr>
                <w:noProof/>
                <w:webHidden/>
              </w:rPr>
              <w:tab/>
            </w:r>
            <w:r>
              <w:rPr>
                <w:noProof/>
                <w:webHidden/>
              </w:rPr>
              <w:fldChar w:fldCharType="begin"/>
            </w:r>
            <w:r>
              <w:rPr>
                <w:noProof/>
                <w:webHidden/>
              </w:rPr>
              <w:instrText xml:space="preserve"> PAGEREF _Toc145491564 \h </w:instrText>
            </w:r>
            <w:r>
              <w:rPr>
                <w:noProof/>
                <w:webHidden/>
              </w:rPr>
            </w:r>
            <w:r>
              <w:rPr>
                <w:noProof/>
                <w:webHidden/>
              </w:rPr>
              <w:fldChar w:fldCharType="separate"/>
            </w:r>
            <w:r>
              <w:rPr>
                <w:noProof/>
                <w:webHidden/>
              </w:rPr>
              <w:t>29</w:t>
            </w:r>
            <w:r>
              <w:rPr>
                <w:noProof/>
                <w:webHidden/>
              </w:rPr>
              <w:fldChar w:fldCharType="end"/>
            </w:r>
          </w:hyperlink>
        </w:p>
        <w:p w14:paraId="6772FC0C" w14:textId="3B192ACB" w:rsidR="00EA5001" w:rsidRDefault="00EA5001">
          <w:pPr>
            <w:pStyle w:val="TOC1"/>
            <w:rPr>
              <w:rFonts w:asciiTheme="minorHAnsi" w:eastAsiaTheme="minorEastAsia" w:hAnsiTheme="minorHAnsi"/>
              <w:b w:val="0"/>
              <w:noProof/>
              <w:sz w:val="22"/>
            </w:rPr>
          </w:pPr>
          <w:hyperlink w:anchor="_Toc145491565" w:history="1">
            <w:r w:rsidRPr="002C52EB">
              <w:rPr>
                <w:rStyle w:val="Hyperlink"/>
                <w:noProof/>
              </w:rPr>
              <w:t>TÀI LIỆU THAM KHẢO</w:t>
            </w:r>
            <w:r>
              <w:rPr>
                <w:noProof/>
                <w:webHidden/>
              </w:rPr>
              <w:tab/>
            </w:r>
            <w:r>
              <w:rPr>
                <w:noProof/>
                <w:webHidden/>
              </w:rPr>
              <w:fldChar w:fldCharType="begin"/>
            </w:r>
            <w:r>
              <w:rPr>
                <w:noProof/>
                <w:webHidden/>
              </w:rPr>
              <w:instrText xml:space="preserve"> PAGEREF _Toc145491565 \h </w:instrText>
            </w:r>
            <w:r>
              <w:rPr>
                <w:noProof/>
                <w:webHidden/>
              </w:rPr>
            </w:r>
            <w:r>
              <w:rPr>
                <w:noProof/>
                <w:webHidden/>
              </w:rPr>
              <w:fldChar w:fldCharType="separate"/>
            </w:r>
            <w:r>
              <w:rPr>
                <w:noProof/>
                <w:webHidden/>
              </w:rPr>
              <w:t>30</w:t>
            </w:r>
            <w:r>
              <w:rPr>
                <w:noProof/>
                <w:webHidden/>
              </w:rPr>
              <w:fldChar w:fldCharType="end"/>
            </w:r>
          </w:hyperlink>
        </w:p>
        <w:p w14:paraId="799D24F6" w14:textId="413C45FB" w:rsidR="00843C2F" w:rsidRDefault="00592F39">
          <w:r>
            <w:fldChar w:fldCharType="end"/>
          </w:r>
        </w:p>
      </w:sdtContent>
    </w:sdt>
    <w:p w14:paraId="16CC3263" w14:textId="77777777" w:rsidR="00843C2F" w:rsidRPr="00843C2F" w:rsidRDefault="00843C2F" w:rsidP="00843C2F"/>
    <w:p w14:paraId="31D1BDCB" w14:textId="77777777" w:rsidR="002256E6" w:rsidRPr="002256E6" w:rsidRDefault="002256E6" w:rsidP="00577547">
      <w:pPr>
        <w:spacing w:before="120" w:line="240" w:lineRule="auto"/>
        <w:jc w:val="center"/>
        <w:rPr>
          <w:rFonts w:cs="Times New Roman"/>
          <w:b/>
          <w:szCs w:val="26"/>
        </w:rPr>
      </w:pPr>
    </w:p>
    <w:p w14:paraId="0DEF2D7B" w14:textId="77777777" w:rsidR="00D01CB3" w:rsidRDefault="00D01CB3" w:rsidP="00C22F54">
      <w:pPr>
        <w:pStyle w:val="Title"/>
        <w:sectPr w:rsidR="00D01CB3" w:rsidSect="00623702">
          <w:headerReference w:type="first" r:id="rId15"/>
          <w:pgSz w:w="11907" w:h="16840" w:code="9"/>
          <w:pgMar w:top="1134" w:right="1134" w:bottom="1134" w:left="1701" w:header="720" w:footer="720" w:gutter="0"/>
          <w:pgNumType w:fmt="lowerRoman" w:start="1"/>
          <w:cols w:space="720"/>
          <w:docGrid w:linePitch="360"/>
        </w:sectPr>
      </w:pPr>
    </w:p>
    <w:p w14:paraId="325A4389" w14:textId="0FB6DE09" w:rsidR="002256E6" w:rsidRDefault="002256E6" w:rsidP="00DC4E6F">
      <w:pPr>
        <w:pStyle w:val="Title"/>
      </w:pPr>
      <w:bookmarkStart w:id="11" w:name="_Toc145491518"/>
      <w:r w:rsidRPr="00843C2F">
        <w:lastRenderedPageBreak/>
        <w:t>PHẦN MỞ ĐẦU</w:t>
      </w:r>
      <w:bookmarkEnd w:id="11"/>
    </w:p>
    <w:p w14:paraId="6B9A3782" w14:textId="5E7C5305" w:rsidR="003E35B4" w:rsidRDefault="003E35B4" w:rsidP="003E35B4">
      <w:r w:rsidRPr="009137BE">
        <w:t>C-Force là một công ty</w:t>
      </w:r>
      <w:r>
        <w:t xml:space="preserve"> Nhật Bản</w:t>
      </w:r>
      <w:r w:rsidRPr="009137BE">
        <w:t xml:space="preserve"> hoạt động trong lĩnh vực chăm sóc khách hàng, tư vấn CNTT, cung cấp dịch vụ Web, ASP và hệ thống hoạch định doanh nghiệp, nguồn lực - ERP</w:t>
      </w:r>
      <w:ins w:id="12" w:author="Linh Huynh" w:date="2022-11-17T13:26:00Z">
        <w:r>
          <w:t>.</w:t>
        </w:r>
      </w:ins>
      <w:r>
        <w:t xml:space="preserve"> </w:t>
      </w:r>
      <w:r w:rsidRPr="003E35B4">
        <w:t xml:space="preserve">Qua quá trình thực tập tại công ty, em đã học hỏi được nhiều thứ như: quy trình làm việc, tinh thần tự giác, làm việc đúng giờ,… Với mong muốn góp phần công sức của mình cho công ty em đã tiến hành công việc được giao là học và tìm hiểu về </w:t>
      </w:r>
      <w:r>
        <w:t>SAP ABAP</w:t>
      </w:r>
      <w:r w:rsidRPr="003E35B4">
        <w:t>.</w:t>
      </w:r>
      <w:r>
        <w:t xml:space="preserve"> </w:t>
      </w:r>
    </w:p>
    <w:p w14:paraId="45BF7399" w14:textId="03F5BDBC" w:rsidR="003E35B4" w:rsidRDefault="003E35B4" w:rsidP="003E35B4">
      <w:r w:rsidRPr="003E35B4">
        <w:t>Trong quá trình thực tập tại công ty,</w:t>
      </w:r>
      <w:r>
        <w:t xml:space="preserve"> em đã được tham gia khóa đào tạo về sap abap và tạo các chương trình con nhỏ với mục tiêu là:</w:t>
      </w:r>
    </w:p>
    <w:p w14:paraId="057C9870" w14:textId="7956A53F" w:rsidR="003E35B4" w:rsidRDefault="003E35B4" w:rsidP="003E35B4">
      <w:pPr>
        <w:pStyle w:val="ListParagraph"/>
        <w:numPr>
          <w:ilvl w:val="0"/>
          <w:numId w:val="10"/>
        </w:numPr>
      </w:pPr>
      <w:r>
        <w:t>Tìm hiểu lý thuyết về ABAP và database</w:t>
      </w:r>
    </w:p>
    <w:p w14:paraId="6170C5BB" w14:textId="0B616883" w:rsidR="003E35B4" w:rsidRDefault="003E35B4" w:rsidP="003E35B4">
      <w:pPr>
        <w:pStyle w:val="ListParagraph"/>
        <w:numPr>
          <w:ilvl w:val="0"/>
          <w:numId w:val="10"/>
        </w:numPr>
      </w:pPr>
      <w:r>
        <w:t>Áp dụng kiến thức lý thuyết vào những bài toán thực tế.</w:t>
      </w:r>
    </w:p>
    <w:p w14:paraId="358BC2CF" w14:textId="290D01DF" w:rsidR="003E35B4" w:rsidRDefault="003E35B4" w:rsidP="003E35B4">
      <w:pPr>
        <w:pStyle w:val="ListParagraph"/>
        <w:numPr>
          <w:ilvl w:val="0"/>
          <w:numId w:val="10"/>
        </w:numPr>
      </w:pPr>
      <w:r>
        <w:t>Tiến hành xây dựng những chương trình nhỏ.</w:t>
      </w:r>
    </w:p>
    <w:p w14:paraId="7448790D" w14:textId="70549A8A" w:rsidR="003E35B4" w:rsidRDefault="003E35B4" w:rsidP="003E35B4">
      <w:pPr>
        <w:ind w:left="360" w:firstLine="0"/>
      </w:pPr>
      <w:r>
        <w:t>Nội dung nghiên cứu của chương trình chủ yếu:</w:t>
      </w:r>
    </w:p>
    <w:p w14:paraId="242C33B2" w14:textId="739FF1CD" w:rsidR="003E35B4" w:rsidRDefault="003E35B4" w:rsidP="003E35B4">
      <w:pPr>
        <w:pStyle w:val="ListParagraph"/>
        <w:numPr>
          <w:ilvl w:val="0"/>
          <w:numId w:val="10"/>
        </w:numPr>
      </w:pPr>
      <w:r>
        <w:t>Xác định mục tiêu và giới hạn nghiên cứu.</w:t>
      </w:r>
    </w:p>
    <w:p w14:paraId="710DC341" w14:textId="0E40CF06" w:rsidR="003E35B4" w:rsidRPr="003E35B4" w:rsidRDefault="003E35B4" w:rsidP="003E35B4">
      <w:pPr>
        <w:pStyle w:val="ListParagraph"/>
        <w:numPr>
          <w:ilvl w:val="0"/>
          <w:numId w:val="10"/>
        </w:numPr>
      </w:pPr>
      <w:r w:rsidRPr="003E35B4">
        <w:t>Tìm hiểu cơ sở lý thuyết</w:t>
      </w:r>
    </w:p>
    <w:p w14:paraId="161597B1" w14:textId="3F87376F" w:rsidR="003E35B4" w:rsidRPr="003E35B4" w:rsidRDefault="003E35B4" w:rsidP="003E35B4">
      <w:pPr>
        <w:pStyle w:val="ListParagraph"/>
        <w:numPr>
          <w:ilvl w:val="0"/>
          <w:numId w:val="10"/>
        </w:numPr>
      </w:pPr>
      <w:r w:rsidRPr="003E35B4">
        <w:t>Xây dựng chương trình ứng dụng</w:t>
      </w:r>
    </w:p>
    <w:p w14:paraId="1F8DDEA5" w14:textId="015338B9" w:rsidR="003E35B4" w:rsidRPr="003E35B4" w:rsidRDefault="003E35B4" w:rsidP="003E35B4">
      <w:pPr>
        <w:pStyle w:val="ListParagraph"/>
        <w:numPr>
          <w:ilvl w:val="0"/>
          <w:numId w:val="10"/>
        </w:numPr>
      </w:pPr>
      <w:r w:rsidRPr="003E35B4">
        <w:t>Viết code cho chương trình</w:t>
      </w:r>
    </w:p>
    <w:p w14:paraId="3CB02157" w14:textId="6A200F81" w:rsidR="003E35B4" w:rsidRPr="003E35B4" w:rsidRDefault="003E35B4" w:rsidP="003E35B4">
      <w:pPr>
        <w:pStyle w:val="ListParagraph"/>
        <w:numPr>
          <w:ilvl w:val="0"/>
          <w:numId w:val="10"/>
        </w:numPr>
      </w:pPr>
      <w:r w:rsidRPr="003E35B4">
        <w:rPr>
          <w:bCs/>
          <w:color w:val="000000" w:themeColor="text1"/>
          <w:szCs w:val="26"/>
        </w:rPr>
        <w:t>Chạy thử và kiểm tra, sửa chữa lỗi</w:t>
      </w:r>
    </w:p>
    <w:p w14:paraId="6AFFA49F" w14:textId="4D791D33" w:rsidR="003E35B4" w:rsidRDefault="00085E66" w:rsidP="003E35B4">
      <w:r>
        <w:t>Do thời gian thực tập hạn chế, cùng với một số vấn đề về bảo mật tài nguyên công ty, nên em không thể mô hỏng hệ thống SAP ERP trực tiếp bằng ngôn ngữ ABAP. Nên em sẽ mô phỏng lại một hệ thống SAP ERP thực tế bằng ngôn ngữ lập trình Java.</w:t>
      </w:r>
    </w:p>
    <w:p w14:paraId="3A621288" w14:textId="196161F2" w:rsidR="00085E66" w:rsidRDefault="00085E66" w:rsidP="003E35B4">
      <w:r>
        <w:t>Với đề tài "Tìm hiểu và mô phỏng lại ứng dụng thực tế SAP ERP”, sẽ có bố cục như sau:</w:t>
      </w:r>
    </w:p>
    <w:p w14:paraId="17D0D050" w14:textId="216FD8B5" w:rsidR="00085E66" w:rsidRDefault="00085E66" w:rsidP="00085E66">
      <w:pPr>
        <w:pStyle w:val="ListParagraph"/>
        <w:numPr>
          <w:ilvl w:val="0"/>
          <w:numId w:val="10"/>
        </w:numPr>
      </w:pPr>
      <w:r>
        <w:t>Chương 1: Giới thiệu cơ quan thực tập</w:t>
      </w:r>
    </w:p>
    <w:p w14:paraId="40D4548B" w14:textId="2FE4F0C4" w:rsidR="00085E66" w:rsidRDefault="00085E66" w:rsidP="00085E66">
      <w:pPr>
        <w:pStyle w:val="ListParagraph"/>
        <w:numPr>
          <w:ilvl w:val="0"/>
          <w:numId w:val="10"/>
        </w:numPr>
      </w:pPr>
      <w:r>
        <w:t>Chương 2: Tổng quan về cơ sở lý thuyết</w:t>
      </w:r>
    </w:p>
    <w:p w14:paraId="2CBC3D47" w14:textId="2D081BB3" w:rsidR="00085E66" w:rsidRDefault="00085E66" w:rsidP="00085E66">
      <w:pPr>
        <w:pStyle w:val="ListParagraph"/>
        <w:numPr>
          <w:ilvl w:val="0"/>
          <w:numId w:val="10"/>
        </w:numPr>
      </w:pPr>
      <w:r>
        <w:t>Chương 3: Phân tích và triển khai thực hiện hệ thống</w:t>
      </w:r>
    </w:p>
    <w:p w14:paraId="4C878C08" w14:textId="2C6C3C0B" w:rsidR="00085E66" w:rsidRDefault="00085E66" w:rsidP="00085E66">
      <w:pPr>
        <w:pStyle w:val="ListParagraph"/>
        <w:numPr>
          <w:ilvl w:val="0"/>
          <w:numId w:val="10"/>
        </w:numPr>
      </w:pPr>
      <w:r>
        <w:t>Kiến nghị và kết luận.</w:t>
      </w:r>
    </w:p>
    <w:p w14:paraId="0B74316F" w14:textId="77777777" w:rsidR="003E35B4" w:rsidRDefault="003E35B4" w:rsidP="003E35B4">
      <w:pPr>
        <w:pStyle w:val="ListParagraph"/>
        <w:ind w:left="792" w:firstLine="0"/>
      </w:pPr>
    </w:p>
    <w:p w14:paraId="6289D183" w14:textId="02281FFB" w:rsidR="003E35B4" w:rsidRDefault="003E35B4" w:rsidP="003E35B4">
      <w:pPr>
        <w:ind w:firstLine="432"/>
      </w:pPr>
    </w:p>
    <w:p w14:paraId="467E3C35" w14:textId="77777777" w:rsidR="003E35B4" w:rsidRPr="003E35B4" w:rsidRDefault="003E35B4" w:rsidP="003E35B4">
      <w:pPr>
        <w:ind w:firstLine="432"/>
      </w:pPr>
    </w:p>
    <w:p w14:paraId="22F7C064" w14:textId="2F05A4DD" w:rsidR="003E35B4" w:rsidRDefault="003E35B4">
      <w:pPr>
        <w:ind w:firstLine="432"/>
        <w:rPr>
          <w:ins w:id="13" w:author="Linh Huynh" w:date="2022-11-17T13:26:00Z"/>
        </w:rPr>
        <w:pPrChange w:id="14" w:author="Linh Huynh" w:date="2022-11-17T13:27:00Z">
          <w:pPr>
            <w:pStyle w:val="NoSpacing"/>
          </w:pPr>
        </w:pPrChange>
      </w:pPr>
    </w:p>
    <w:p w14:paraId="4BDDB29D" w14:textId="6AA2A281" w:rsidR="00960306" w:rsidRDefault="00960306" w:rsidP="00480E88">
      <w:pPr>
        <w:spacing w:before="120" w:line="240" w:lineRule="auto"/>
        <w:ind w:firstLine="0"/>
        <w:rPr>
          <w:rFonts w:eastAsia="Times New Roman" w:cs="Times New Roman"/>
          <w:b/>
          <w:szCs w:val="26"/>
        </w:rPr>
      </w:pPr>
    </w:p>
    <w:p w14:paraId="6A98941A" w14:textId="467FC2F8" w:rsidR="002256E6" w:rsidRPr="000A6C59" w:rsidRDefault="002256E6" w:rsidP="000A6C59">
      <w:pPr>
        <w:pStyle w:val="Heading1"/>
      </w:pPr>
      <w:bookmarkStart w:id="15" w:name="_Toc145491519"/>
      <w:r w:rsidRPr="00960306">
        <w:lastRenderedPageBreak/>
        <w:t xml:space="preserve">GIỚI THIỆU VỀ </w:t>
      </w:r>
      <w:r w:rsidR="000A6C59">
        <w:t>CƠ QUAN THỰC TẬP</w:t>
      </w:r>
      <w:bookmarkEnd w:id="15"/>
    </w:p>
    <w:p w14:paraId="7A76A66C" w14:textId="77777777" w:rsidR="002256E6" w:rsidRPr="002256E6" w:rsidRDefault="002256E6" w:rsidP="00106D3A">
      <w:pPr>
        <w:pStyle w:val="Heading2"/>
      </w:pPr>
      <w:bookmarkStart w:id="16" w:name="_Toc163448210"/>
      <w:bookmarkStart w:id="17" w:name="_Toc145491520"/>
      <w:r w:rsidRPr="002256E6">
        <w:t>CƠ QUAN THỰC TẬP</w:t>
      </w:r>
      <w:bookmarkEnd w:id="16"/>
      <w:bookmarkEnd w:id="17"/>
    </w:p>
    <w:p w14:paraId="34DB7C8A" w14:textId="5554458E" w:rsidR="002256E6" w:rsidRDefault="000A6C59" w:rsidP="000A6C59">
      <w:r>
        <w:t>Tên cơ quan: Công ty TNHH C-Force Việt Nam.</w:t>
      </w:r>
    </w:p>
    <w:p w14:paraId="1CFD3666" w14:textId="73E86BBA" w:rsidR="000A6C59" w:rsidRPr="002256E6" w:rsidRDefault="000A6C59" w:rsidP="000A6C59">
      <w:pPr>
        <w:rPr>
          <w:b/>
        </w:rPr>
      </w:pPr>
      <w:r>
        <w:t>Tên quốc tế: C-Force Co. Ltd</w:t>
      </w:r>
    </w:p>
    <w:p w14:paraId="634584FC" w14:textId="1A4B50F7" w:rsidR="002256E6" w:rsidRPr="00C22F54" w:rsidRDefault="002256E6" w:rsidP="000A6C59">
      <w:pPr>
        <w:rPr>
          <w:b/>
        </w:rPr>
      </w:pPr>
      <w:r w:rsidRPr="002256E6">
        <w:t xml:space="preserve">Địa chỉ: </w:t>
      </w:r>
      <w:r w:rsidR="000A6C59">
        <w:rPr>
          <w:bCs/>
          <w:color w:val="000000" w:themeColor="text1"/>
        </w:rPr>
        <w:t>Khu A – Tầng 5, Tòa Nhà Công viên Phần mềm Đà Nẵng, số 02 Quang Trung, P. Thạch Thang, Q. Hải Châu, TP. Đà Nẵng. Ngoài ra, công ty có trụ sở chính đặt tại Tokyo, và chi nhánh ở Miyazaki.</w:t>
      </w:r>
    </w:p>
    <w:p w14:paraId="7D0BA2FE" w14:textId="46EED0D9" w:rsidR="002256E6" w:rsidRPr="00C22F54" w:rsidRDefault="002256E6" w:rsidP="000A6C59">
      <w:r w:rsidRPr="00C22F54">
        <w:t xml:space="preserve">Email: </w:t>
      </w:r>
      <w:hyperlink r:id="rId16" w:history="1">
        <w:r w:rsidR="000A6C59">
          <w:rPr>
            <w:rStyle w:val="Hyperlink"/>
            <w:bCs/>
          </w:rPr>
          <w:t>info@c-force-corp.co.jp</w:t>
        </w:r>
      </w:hyperlink>
    </w:p>
    <w:p w14:paraId="4278D63F" w14:textId="6DB4AC1F" w:rsidR="002256E6" w:rsidRPr="00C22F54" w:rsidRDefault="002256E6" w:rsidP="000A6C59">
      <w:pPr>
        <w:rPr>
          <w:b/>
        </w:rPr>
      </w:pPr>
      <w:r w:rsidRPr="00C22F54">
        <w:t>Website:</w:t>
      </w:r>
      <w:r w:rsidR="000A6C59">
        <w:t xml:space="preserve"> </w:t>
      </w:r>
      <w:hyperlink r:id="rId17" w:history="1">
        <w:r w:rsidR="000A6C59" w:rsidRPr="000A6C59">
          <w:rPr>
            <w:rStyle w:val="Hyperlink"/>
            <w:szCs w:val="26"/>
          </w:rPr>
          <w:t>https://www.c-force-corp.co.jp</w:t>
        </w:r>
      </w:hyperlink>
    </w:p>
    <w:p w14:paraId="30BFFEFC" w14:textId="614387CE" w:rsidR="002256E6" w:rsidRDefault="002256E6" w:rsidP="00106D3A">
      <w:pPr>
        <w:pStyle w:val="Heading2"/>
      </w:pPr>
      <w:bookmarkStart w:id="18" w:name="_Toc163448211"/>
      <w:bookmarkStart w:id="19" w:name="_Toc145491521"/>
      <w:r w:rsidRPr="002256E6">
        <w:t>GIỚI THIỆU CHUNG</w:t>
      </w:r>
      <w:bookmarkEnd w:id="18"/>
      <w:bookmarkEnd w:id="19"/>
    </w:p>
    <w:p w14:paraId="58CC52C5" w14:textId="77777777" w:rsidR="000A6C59" w:rsidRDefault="000A6C59" w:rsidP="000A6C59">
      <w:r w:rsidRPr="000A6C59">
        <w:t xml:space="preserve">Công ty TNHH C-FORCE được thành lập vào tháng 1 năm 2019. </w:t>
      </w:r>
    </w:p>
    <w:p w14:paraId="46A2DE7B" w14:textId="77777777" w:rsidR="000A6C59" w:rsidRDefault="000A6C59" w:rsidP="000A6C59">
      <w:r w:rsidRPr="000A6C59">
        <w:t xml:space="preserve">Trụ sở chính: Tokyo, Nhật Bản. </w:t>
      </w:r>
    </w:p>
    <w:p w14:paraId="464F1298" w14:textId="77777777" w:rsidR="000A6C59" w:rsidRDefault="000A6C59" w:rsidP="000A6C59">
      <w:r w:rsidRPr="000A6C59">
        <w:t xml:space="preserve">CEO: Ông Atsushi Hatada. </w:t>
      </w:r>
    </w:p>
    <w:p w14:paraId="76BDCE3D" w14:textId="1C1136B6" w:rsidR="000A6C59" w:rsidRDefault="000A6C59" w:rsidP="000A6C59">
      <w:r w:rsidRPr="000A6C59">
        <w:t>C-FORCE được thành lập vào năm 2019 là một công ty tư vấn công nghệ thông tin đã làm việc với nhiều doanh nghiệp ở các quốc gia. Mang trên mình sứ mệnh nâng cao trình độ kỹ thuật và chia sẽ kiến thức, mở rộng cơ hội kinh doanh toàn cầu, các dự án chất lượng và xây dựng thành tựu, thấu hiểu văn hoá doanh nghiệp và phát triển nguồn lực.</w:t>
      </w:r>
    </w:p>
    <w:p w14:paraId="236546E6" w14:textId="6680FC16" w:rsidR="000A6C59" w:rsidRDefault="000A6C59" w:rsidP="000A6C59">
      <w:r>
        <w:t xml:space="preserve">Với đội ngũ nhân viên kỹ năng cùng với kinh nghiệm dày dặn trong lĩnh vực tư vấn cũng như phát triển </w:t>
      </w:r>
      <w:r w:rsidRPr="009137BE">
        <w:t>hệ thống hoạch định doanh nghiệp</w:t>
      </w:r>
      <w:r>
        <w:t>. C-Force đang bước đầu đi sâu vào thị trường Việt Nam, nhằm đem lại cho các doanh nghiệp một hệ thống quản lý hiệu quả nhất.</w:t>
      </w:r>
    </w:p>
    <w:p w14:paraId="5B6CB184" w14:textId="397AF2A0" w:rsidR="000A6C59" w:rsidRPr="002256E6" w:rsidRDefault="000A6C59" w:rsidP="000A6C59">
      <w:r>
        <w:t xml:space="preserve">Ngoài ra công ty còn tạo điều kiện tiếp nhận số lượng thực tập sinh có kỹ năng tốt, với cơ hội lên nhân viên chính thức cao. Nhằm tìm kiếm nhân viên giỏi cũng như đào tạo những lập trình viên mới để phục vụ sứ mệnh của công ty. </w:t>
      </w:r>
    </w:p>
    <w:p w14:paraId="50A5EA0E" w14:textId="3BD3386D" w:rsidR="002256E6" w:rsidRDefault="002256E6" w:rsidP="00106D3A">
      <w:pPr>
        <w:pStyle w:val="Heading2"/>
      </w:pPr>
      <w:bookmarkStart w:id="20" w:name="_Toc163448212"/>
      <w:bookmarkStart w:id="21" w:name="_Toc145491522"/>
      <w:r w:rsidRPr="002256E6">
        <w:t>MỤC TIÊU HOẠT ĐỘNG</w:t>
      </w:r>
      <w:bookmarkEnd w:id="20"/>
      <w:bookmarkEnd w:id="21"/>
    </w:p>
    <w:p w14:paraId="3CDE761C" w14:textId="77777777" w:rsidR="000A6C59" w:rsidRDefault="000A6C59" w:rsidP="000A6C59">
      <w:r w:rsidRPr="000A6C59">
        <w:t>C-Force liên tục tham gia tư vấn cho khách hàng với tư cách là công ty chuyên nghiệp trên nhiều lĩnh vực khác nhau, không chỉ về lập trình hay thiết kế mà cả quản lý dự án, tư vấn thiết kế và kinh doanh, cung cấp tài chính hay marketing. Cùng với việc gia tăng nhân sự, mảng cung cấp giải pháp của chúng tôi rất được phát triển mở rộng.</w:t>
      </w:r>
    </w:p>
    <w:p w14:paraId="31286F03" w14:textId="20176BF6" w:rsidR="000A6C59" w:rsidRDefault="000A6C59" w:rsidP="000A6C59">
      <w:r w:rsidRPr="000A6C59">
        <w:t xml:space="preserve">Với tầm nhìn " Tạo ra thế giới bình đẳng nơi mỗi người đều có cơ hội mang lại những giá trị “Awesome”" và có sứ mệnh "Cùng những con người đam mê thử thách, </w:t>
      </w:r>
      <w:r w:rsidRPr="000A6C59">
        <w:lastRenderedPageBreak/>
        <w:t>công ty C-Force tạo ra thay đổi tích cực cho xã hội thông qua các sản phẩm và lĩnh vực kinh doanh". Công ty C-Force đã và đang từng bước cùng công nghệ tạo ra những giá trị tốt đẹp cho xã hội.</w:t>
      </w:r>
      <w:r w:rsidR="00A11EC9">
        <w:t xml:space="preserve"> </w:t>
      </w:r>
      <w:r w:rsidR="00A11EC9" w:rsidRPr="00A11EC9">
        <w:t>Hướng tới mục tiêu là công ty đi đầu trong lĩnh vực tư vấn và phát triển các gói phần mềm hoạch định tài nguyên doanh nghiệ SAP-ERP tại Việt Nam.</w:t>
      </w:r>
    </w:p>
    <w:p w14:paraId="0A696694" w14:textId="2896C81B" w:rsidR="00A11EC9" w:rsidRDefault="00A11EC9" w:rsidP="000A6C59">
      <w:r>
        <w:t>Ngoài ra, công ty còn đề ra mục tiêu t</w:t>
      </w:r>
      <w:r w:rsidRPr="00A11EC9">
        <w:t>ổ chức đào tạo nên lứa nhân viên ưu tú tiếp theo nhằm giữ tốc độ phát triển cao của công ty.</w:t>
      </w:r>
      <w:r>
        <w:t xml:space="preserve"> Qua việc p</w:t>
      </w:r>
      <w:r w:rsidRPr="00A11EC9">
        <w:t xml:space="preserve">hối hợp với các trường đại học ở Việt Nam, </w:t>
      </w:r>
      <w:r>
        <w:t>để</w:t>
      </w:r>
      <w:r w:rsidRPr="00A11EC9">
        <w:t xml:space="preserve"> tìm ra nguồn lực dồi dào cho công ty, cũng như tạo cơ hội việc làm cho sinh viên tại Việt Nam.</w:t>
      </w:r>
    </w:p>
    <w:p w14:paraId="62F25015" w14:textId="77777777" w:rsidR="0074787E" w:rsidRDefault="0074787E" w:rsidP="000A6C59">
      <w:r w:rsidRPr="0074787E">
        <w:t>Công ty thường xuyên tuyển dụng các vị trí thực tập sinh và nhân viên mới ở các mả</w:t>
      </w:r>
      <w:r>
        <w:t xml:space="preserve">ng sau: </w:t>
      </w:r>
    </w:p>
    <w:p w14:paraId="3DFF89F3" w14:textId="77777777" w:rsidR="0074787E" w:rsidRDefault="0074787E" w:rsidP="0074787E">
      <w:pPr>
        <w:pStyle w:val="ListParagraph"/>
        <w:numPr>
          <w:ilvl w:val="0"/>
          <w:numId w:val="11"/>
        </w:numPr>
      </w:pPr>
      <w:r w:rsidRPr="0074787E">
        <w:t>Kỹ sư lậ</w:t>
      </w:r>
      <w:r>
        <w:t xml:space="preserve">p trình (Backend) </w:t>
      </w:r>
    </w:p>
    <w:p w14:paraId="6954C190" w14:textId="77777777" w:rsidR="0074787E" w:rsidRDefault="0074787E" w:rsidP="0074787E">
      <w:pPr>
        <w:pStyle w:val="ListParagraph"/>
        <w:numPr>
          <w:ilvl w:val="0"/>
          <w:numId w:val="11"/>
        </w:numPr>
      </w:pPr>
      <w:r w:rsidRPr="0074787E">
        <w:t>Kỹ sư cầu nố</w:t>
      </w:r>
      <w:r>
        <w:t xml:space="preserve">i (Brse) </w:t>
      </w:r>
    </w:p>
    <w:p w14:paraId="733E8FC7" w14:textId="77777777" w:rsidR="0074787E" w:rsidRDefault="0074787E" w:rsidP="0074787E">
      <w:pPr>
        <w:pStyle w:val="ListParagraph"/>
        <w:numPr>
          <w:ilvl w:val="0"/>
          <w:numId w:val="11"/>
        </w:numPr>
      </w:pPr>
      <w:r w:rsidRPr="0074787E">
        <w:t>Nhân viên mạ</w:t>
      </w:r>
      <w:r>
        <w:t xml:space="preserve">ng </w:t>
      </w:r>
    </w:p>
    <w:p w14:paraId="47DB37C4" w14:textId="77777777" w:rsidR="0074787E" w:rsidRDefault="0074787E" w:rsidP="0074787E">
      <w:pPr>
        <w:pStyle w:val="ListParagraph"/>
        <w:numPr>
          <w:ilvl w:val="0"/>
          <w:numId w:val="11"/>
        </w:numPr>
      </w:pPr>
      <w:r w:rsidRPr="0074787E">
        <w:t>Hỗ trợ kinh doanh Công nghệ</w:t>
      </w:r>
      <w:r>
        <w:t xml:space="preserve"> thông tin </w:t>
      </w:r>
    </w:p>
    <w:p w14:paraId="3B87869B" w14:textId="1DF7D60B" w:rsidR="0074787E" w:rsidRPr="002256E6" w:rsidRDefault="0074787E" w:rsidP="0074787E">
      <w:pPr>
        <w:pStyle w:val="ListParagraph"/>
        <w:numPr>
          <w:ilvl w:val="0"/>
          <w:numId w:val="11"/>
        </w:numPr>
      </w:pPr>
      <w:r w:rsidRPr="0074787E">
        <w:t>Q&amp;A</w:t>
      </w:r>
    </w:p>
    <w:p w14:paraId="0810F321" w14:textId="75350702" w:rsidR="002256E6" w:rsidRDefault="002256E6" w:rsidP="00106D3A">
      <w:pPr>
        <w:pStyle w:val="Heading2"/>
      </w:pPr>
      <w:bookmarkStart w:id="22" w:name="_Toc163448213"/>
      <w:bookmarkStart w:id="23" w:name="_Toc145491523"/>
      <w:r w:rsidRPr="002256E6">
        <w:t>TỔ CHỨC HOẠT ĐỘNG</w:t>
      </w:r>
      <w:bookmarkEnd w:id="22"/>
      <w:bookmarkEnd w:id="23"/>
    </w:p>
    <w:p w14:paraId="6D9C1F61" w14:textId="77777777" w:rsidR="001A5F7F" w:rsidRDefault="00FF0721" w:rsidP="001A5F7F">
      <w:pPr>
        <w:keepNext/>
      </w:pPr>
      <w:r>
        <w:rPr>
          <w:noProof/>
        </w:rPr>
        <w:drawing>
          <wp:inline distT="0" distB="0" distL="0" distR="0" wp14:anchorId="01DC7EB9" wp14:editId="11DEE8A6">
            <wp:extent cx="5554980" cy="3512820"/>
            <wp:effectExtent l="0" t="0" r="762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stretch>
                      <a:fillRect/>
                    </a:stretch>
                  </pic:blipFill>
                  <pic:spPr>
                    <a:xfrm>
                      <a:off x="0" y="0"/>
                      <a:ext cx="5554980" cy="3512820"/>
                    </a:xfrm>
                    <a:prstGeom prst="rect">
                      <a:avLst/>
                    </a:prstGeom>
                  </pic:spPr>
                </pic:pic>
              </a:graphicData>
            </a:graphic>
          </wp:inline>
        </w:drawing>
      </w:r>
    </w:p>
    <w:p w14:paraId="44DD6210" w14:textId="3DB31643" w:rsidR="00FF0721" w:rsidRDefault="001A5F7F" w:rsidP="001A5F7F">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1</w:t>
      </w:r>
      <w:r w:rsidR="00000000">
        <w:rPr>
          <w:noProof/>
        </w:rPr>
        <w:fldChar w:fldCharType="end"/>
      </w:r>
      <w:r>
        <w:t>.1. Cơ cấu tổ chức công ty</w:t>
      </w:r>
    </w:p>
    <w:p w14:paraId="0D4BFCE0" w14:textId="108B82D6" w:rsidR="002256E6" w:rsidRDefault="002256E6" w:rsidP="00106D3A">
      <w:pPr>
        <w:pStyle w:val="Heading2"/>
      </w:pPr>
      <w:bookmarkStart w:id="24" w:name="_Toc163448214"/>
      <w:bookmarkStart w:id="25" w:name="_Toc145491524"/>
      <w:r w:rsidRPr="002256E6">
        <w:lastRenderedPageBreak/>
        <w:t>LĨNH VỰC HOẠT ĐỘNG</w:t>
      </w:r>
      <w:bookmarkEnd w:id="24"/>
      <w:bookmarkEnd w:id="25"/>
    </w:p>
    <w:p w14:paraId="5326FA59" w14:textId="0B0B9FEB" w:rsidR="001A5F7F" w:rsidRDefault="001A5F7F" w:rsidP="001A5F7F">
      <w:r w:rsidRPr="001A5F7F">
        <w:t>Công ty C-Force hoạt động từ đầu năm 2019 và đã dần dần tăng số lượng nhân viên, chủ yếu phục vụ cho công việc kinh doanh bộ phận trợ giúp nội bộ tại các công ty khách hàng. Hiện tại, C-Force đang nỗ lực từng ngày để nâng cao chất lượng niềm tin với tư cách là một công ty bằng cách tập trung vào việc thiết kế và phát triển các dịch vụ có đóng góp cao cho xã hội.</w:t>
      </w:r>
    </w:p>
    <w:p w14:paraId="5802A5AE" w14:textId="051D93A5" w:rsidR="001A5F7F" w:rsidRDefault="001A5F7F" w:rsidP="001A5F7F">
      <w:pPr>
        <w:pStyle w:val="ListParagraph"/>
        <w:numPr>
          <w:ilvl w:val="0"/>
          <w:numId w:val="11"/>
        </w:numPr>
      </w:pPr>
      <w:r>
        <w:t>Lập trình:</w:t>
      </w:r>
    </w:p>
    <w:p w14:paraId="5AB5C49B" w14:textId="63E4A11A" w:rsidR="001A5F7F" w:rsidRDefault="001A5F7F" w:rsidP="001A5F7F">
      <w:pPr>
        <w:pStyle w:val="ListParagraph"/>
        <w:numPr>
          <w:ilvl w:val="1"/>
          <w:numId w:val="11"/>
        </w:numPr>
      </w:pPr>
      <w:r>
        <w:t>Thiết kế web.</w:t>
      </w:r>
    </w:p>
    <w:p w14:paraId="55054DBE" w14:textId="08C053DE" w:rsidR="001A5F7F" w:rsidRDefault="001A5F7F" w:rsidP="001A5F7F">
      <w:pPr>
        <w:pStyle w:val="ListParagraph"/>
        <w:numPr>
          <w:ilvl w:val="1"/>
          <w:numId w:val="11"/>
        </w:numPr>
      </w:pPr>
      <w:r>
        <w:t>Tiếp thị web.</w:t>
      </w:r>
    </w:p>
    <w:p w14:paraId="555E15D5" w14:textId="590426B9" w:rsidR="001A5F7F" w:rsidRDefault="001A5F7F" w:rsidP="001A5F7F">
      <w:pPr>
        <w:pStyle w:val="ListParagraph"/>
        <w:numPr>
          <w:ilvl w:val="1"/>
          <w:numId w:val="11"/>
        </w:numPr>
      </w:pPr>
      <w:r>
        <w:t>API.</w:t>
      </w:r>
    </w:p>
    <w:p w14:paraId="0F4E5B0E" w14:textId="50A29F28" w:rsidR="001A5F7F" w:rsidRDefault="001A5F7F" w:rsidP="001A5F7F">
      <w:pPr>
        <w:pStyle w:val="ListParagraph"/>
        <w:numPr>
          <w:ilvl w:val="0"/>
          <w:numId w:val="11"/>
        </w:numPr>
      </w:pPr>
      <w:r>
        <w:t>Hỗ trợ kinh doanh công nghệ thông tin:</w:t>
      </w:r>
    </w:p>
    <w:p w14:paraId="6485A174" w14:textId="40584BA0" w:rsidR="001A5F7F" w:rsidRDefault="001A5F7F" w:rsidP="001A5F7F">
      <w:pPr>
        <w:pStyle w:val="ListParagraph"/>
        <w:numPr>
          <w:ilvl w:val="1"/>
          <w:numId w:val="11"/>
        </w:numPr>
      </w:pPr>
      <w:r>
        <w:t>Help desk, call center.</w:t>
      </w:r>
    </w:p>
    <w:p w14:paraId="1659FCF0" w14:textId="1383A152" w:rsidR="001A5F7F" w:rsidRDefault="001A5F7F" w:rsidP="001A5F7F">
      <w:pPr>
        <w:pStyle w:val="ListParagraph"/>
        <w:numPr>
          <w:ilvl w:val="1"/>
          <w:numId w:val="11"/>
        </w:numPr>
      </w:pPr>
      <w:r>
        <w:t>Bảo trì, vận hành hệ thống.</w:t>
      </w:r>
    </w:p>
    <w:p w14:paraId="3BD08F18" w14:textId="34E08676" w:rsidR="001A5F7F" w:rsidRDefault="001A5F7F" w:rsidP="001A5F7F">
      <w:pPr>
        <w:pStyle w:val="ListParagraph"/>
        <w:numPr>
          <w:ilvl w:val="1"/>
          <w:numId w:val="11"/>
        </w:numPr>
      </w:pPr>
      <w:r>
        <w:t>Chatbot.</w:t>
      </w:r>
    </w:p>
    <w:p w14:paraId="24932F24" w14:textId="6760CA79" w:rsidR="001A5F7F" w:rsidRDefault="001A5F7F" w:rsidP="001A5F7F">
      <w:pPr>
        <w:pStyle w:val="ListParagraph"/>
        <w:numPr>
          <w:ilvl w:val="1"/>
          <w:numId w:val="11"/>
        </w:numPr>
      </w:pPr>
      <w:r>
        <w:t>Tháo lắp thiết bị công nghệ thông tin, xóa dữ liệu.</w:t>
      </w:r>
    </w:p>
    <w:p w14:paraId="6E6EAB08" w14:textId="6CC81DAA" w:rsidR="001A5F7F" w:rsidRDefault="001A5F7F" w:rsidP="001A5F7F">
      <w:pPr>
        <w:pStyle w:val="ListParagraph"/>
        <w:numPr>
          <w:ilvl w:val="0"/>
          <w:numId w:val="11"/>
        </w:numPr>
      </w:pPr>
      <w:r>
        <w:t>Giải pháp công nghệ thông tin -  truyền thông:</w:t>
      </w:r>
    </w:p>
    <w:p w14:paraId="4E060282" w14:textId="13F221A6" w:rsidR="001A5F7F" w:rsidRDefault="001A5F7F" w:rsidP="001A5F7F">
      <w:pPr>
        <w:pStyle w:val="ListParagraph"/>
        <w:numPr>
          <w:ilvl w:val="1"/>
          <w:numId w:val="11"/>
        </w:numPr>
      </w:pPr>
      <w:r>
        <w:t>Mạng.</w:t>
      </w:r>
    </w:p>
    <w:p w14:paraId="4B01A815" w14:textId="372C95A3" w:rsidR="001A5F7F" w:rsidRDefault="001A5F7F" w:rsidP="001A5F7F">
      <w:pPr>
        <w:pStyle w:val="ListParagraph"/>
        <w:numPr>
          <w:ilvl w:val="1"/>
          <w:numId w:val="11"/>
        </w:numPr>
      </w:pPr>
      <w:r>
        <w:t>Bảo mật.</w:t>
      </w:r>
    </w:p>
    <w:p w14:paraId="1B0483EE" w14:textId="38ECD246" w:rsidR="001A5F7F" w:rsidRDefault="001A5F7F" w:rsidP="001A5F7F">
      <w:pPr>
        <w:pStyle w:val="ListParagraph"/>
        <w:numPr>
          <w:ilvl w:val="1"/>
          <w:numId w:val="11"/>
        </w:numPr>
      </w:pPr>
      <w:r>
        <w:t>Đám mây.</w:t>
      </w:r>
    </w:p>
    <w:p w14:paraId="704BA131" w14:textId="6DC5CCDA" w:rsidR="001A5F7F" w:rsidRDefault="001A5F7F" w:rsidP="001A5F7F">
      <w:pPr>
        <w:pStyle w:val="ListParagraph"/>
        <w:numPr>
          <w:ilvl w:val="1"/>
          <w:numId w:val="11"/>
        </w:numPr>
      </w:pPr>
      <w:r>
        <w:t>Di động.</w:t>
      </w:r>
    </w:p>
    <w:p w14:paraId="5850C466" w14:textId="409E48EB" w:rsidR="001A5F7F" w:rsidRDefault="001A5F7F" w:rsidP="001A5F7F">
      <w:pPr>
        <w:pStyle w:val="ListParagraph"/>
        <w:numPr>
          <w:ilvl w:val="1"/>
          <w:numId w:val="11"/>
        </w:numPr>
      </w:pPr>
      <w:r>
        <w:t>Chuỗi khối.</w:t>
      </w:r>
    </w:p>
    <w:p w14:paraId="13603A90" w14:textId="2ABA70B1" w:rsidR="001A5F7F" w:rsidRDefault="001A5F7F" w:rsidP="001A5F7F">
      <w:pPr>
        <w:pStyle w:val="ListParagraph"/>
        <w:numPr>
          <w:ilvl w:val="0"/>
          <w:numId w:val="11"/>
        </w:numPr>
      </w:pPr>
      <w:r>
        <w:t>An ninh mạng:</w:t>
      </w:r>
    </w:p>
    <w:p w14:paraId="4D8201AE" w14:textId="5EDF431D" w:rsidR="001A5F7F" w:rsidRDefault="001A5F7F" w:rsidP="001A5F7F">
      <w:pPr>
        <w:pStyle w:val="ListParagraph"/>
        <w:numPr>
          <w:ilvl w:val="1"/>
          <w:numId w:val="11"/>
        </w:numPr>
      </w:pPr>
      <w:r>
        <w:t>MSS.</w:t>
      </w:r>
    </w:p>
    <w:p w14:paraId="361E8687" w14:textId="5F5B4787" w:rsidR="001A5F7F" w:rsidRDefault="001A5F7F" w:rsidP="001A5F7F">
      <w:pPr>
        <w:pStyle w:val="ListParagraph"/>
        <w:numPr>
          <w:ilvl w:val="1"/>
          <w:numId w:val="11"/>
        </w:numPr>
      </w:pPr>
      <w:r>
        <w:t>Chuẩn đoán bảo mật.</w:t>
      </w:r>
    </w:p>
    <w:p w14:paraId="4BD3DF0F" w14:textId="7A70833B" w:rsidR="001A5F7F" w:rsidRDefault="001A5F7F" w:rsidP="001A5F7F">
      <w:pPr>
        <w:pStyle w:val="ListParagraph"/>
        <w:numPr>
          <w:ilvl w:val="1"/>
          <w:numId w:val="11"/>
        </w:numPr>
      </w:pPr>
      <w:r>
        <w:t>Biện pháp đối phó tấn công có chủ đích.</w:t>
      </w:r>
    </w:p>
    <w:p w14:paraId="496755AF" w14:textId="3D9A723A" w:rsidR="001A5F7F" w:rsidRDefault="001A5F7F" w:rsidP="001A5F7F">
      <w:pPr>
        <w:pStyle w:val="ListParagraph"/>
        <w:numPr>
          <w:ilvl w:val="1"/>
          <w:numId w:val="11"/>
        </w:numPr>
      </w:pPr>
      <w:r>
        <w:t>Tư vấn.</w:t>
      </w:r>
    </w:p>
    <w:p w14:paraId="691CF50F" w14:textId="76B0947E" w:rsidR="001A5F7F" w:rsidRPr="002256E6" w:rsidRDefault="001A5F7F" w:rsidP="001A5F7F">
      <w:pPr>
        <w:pStyle w:val="ListParagraph"/>
        <w:numPr>
          <w:ilvl w:val="1"/>
          <w:numId w:val="11"/>
        </w:numPr>
      </w:pPr>
      <w:r>
        <w:t>Điều tra.</w:t>
      </w:r>
    </w:p>
    <w:p w14:paraId="3730E695" w14:textId="5E333FEE" w:rsidR="002256E6" w:rsidRPr="002256E6" w:rsidRDefault="002256E6" w:rsidP="00106D3A">
      <w:pPr>
        <w:pStyle w:val="Heading2"/>
      </w:pPr>
      <w:bookmarkStart w:id="26" w:name="_Toc163448215"/>
      <w:bookmarkStart w:id="27" w:name="_Toc145491525"/>
      <w:r w:rsidRPr="002256E6">
        <w:t xml:space="preserve">CÁC </w:t>
      </w:r>
      <w:bookmarkEnd w:id="26"/>
      <w:r w:rsidR="009A759B">
        <w:t>GIẢI PHÁP</w:t>
      </w:r>
      <w:bookmarkEnd w:id="27"/>
    </w:p>
    <w:p w14:paraId="17F86B00" w14:textId="7B234ED8" w:rsidR="001A5F7F" w:rsidRDefault="001A5F7F" w:rsidP="001A5F7F">
      <w:r w:rsidRPr="001A5F7F">
        <w:t>Tùy theo yêu cầu dự án mà sử dụng các công cụ, ngôn ngữ phù hợp: sap abap, vmware, python,</w:t>
      </w:r>
      <w:r>
        <w:t xml:space="preserve"> </w:t>
      </w:r>
      <w:r w:rsidRPr="001A5F7F">
        <w:t xml:space="preserve">... </w:t>
      </w:r>
    </w:p>
    <w:p w14:paraId="041869F3" w14:textId="77777777" w:rsidR="001A5F7F" w:rsidRDefault="001A5F7F" w:rsidP="001A5F7F">
      <w:r w:rsidRPr="001A5F7F">
        <w:t xml:space="preserve">Các Framework mới nhất cũng được cập nhật và sử dụng hiệu quả. </w:t>
      </w:r>
    </w:p>
    <w:p w14:paraId="28C39FF2" w14:textId="77777777" w:rsidR="001A5F7F" w:rsidRDefault="001A5F7F" w:rsidP="001A5F7F">
      <w:r w:rsidRPr="001A5F7F">
        <w:lastRenderedPageBreak/>
        <w:t xml:space="preserve">C-Force Việt Nam là văn phòng của công ty C-Force ở Nhật Bản nên các dự án cũng yêu cầu độ chỉnh chu, chính xác để làm việc với trụ sở chính và bàn giao đến tay đối tác. </w:t>
      </w:r>
    </w:p>
    <w:p w14:paraId="35C36E55" w14:textId="152432F5" w:rsidR="002256E6" w:rsidRPr="002256E6" w:rsidRDefault="001A5F7F" w:rsidP="001A5F7F">
      <w:r w:rsidRPr="001A5F7F">
        <w:t>Trong dự án công ty ở Việt Nam sử dụng phần mềm SAP xuyên suốt, bên cạnh cũng thường xuyên sử dụng các công cụ quản lý dự án như: Backlog, Google Excel, …</w:t>
      </w:r>
    </w:p>
    <w:p w14:paraId="256C7AAA" w14:textId="77777777" w:rsidR="00960306" w:rsidRDefault="00960306" w:rsidP="00577547">
      <w:pPr>
        <w:spacing w:before="120" w:line="240" w:lineRule="auto"/>
        <w:rPr>
          <w:rFonts w:eastAsia="Times New Roman" w:cs="Times New Roman"/>
          <w:b/>
          <w:iCs/>
          <w:szCs w:val="26"/>
        </w:rPr>
      </w:pPr>
      <w:r>
        <w:rPr>
          <w:iCs/>
          <w:szCs w:val="26"/>
        </w:rPr>
        <w:br w:type="page"/>
      </w:r>
    </w:p>
    <w:p w14:paraId="4DAA7FAF" w14:textId="12EC1B8D" w:rsidR="002256E6" w:rsidRPr="00960306" w:rsidRDefault="00106D3A" w:rsidP="00843C2F">
      <w:pPr>
        <w:pStyle w:val="Heading1"/>
        <w:jc w:val="center"/>
      </w:pPr>
      <w:bookmarkStart w:id="28" w:name="_Toc145491526"/>
      <w:r>
        <w:lastRenderedPageBreak/>
        <w:t>TỔNG QUAN VỀ CƠ SỞ LÝ THUYẾT</w:t>
      </w:r>
      <w:bookmarkEnd w:id="28"/>
    </w:p>
    <w:p w14:paraId="600C3A53" w14:textId="16E76D44" w:rsidR="002256E6" w:rsidRDefault="00566DCE" w:rsidP="00D01CB3">
      <w:pPr>
        <w:pStyle w:val="Heading2"/>
      </w:pPr>
      <w:bookmarkStart w:id="29" w:name="_Toc145491527"/>
      <w:r>
        <w:t>GIỚI THIỆU TỔNG QUAN</w:t>
      </w:r>
      <w:bookmarkEnd w:id="29"/>
    </w:p>
    <w:p w14:paraId="6682CA4D" w14:textId="1009E526" w:rsidR="00D01CB3" w:rsidRDefault="00ED6C02" w:rsidP="00D01CB3">
      <w:pPr>
        <w:pStyle w:val="Heading3"/>
      </w:pPr>
      <w:bookmarkStart w:id="30" w:name="_Toc145491528"/>
      <w:r>
        <w:t>Giới thiệu về SAP ERP</w:t>
      </w:r>
      <w:bookmarkEnd w:id="30"/>
    </w:p>
    <w:p w14:paraId="195D81AF" w14:textId="7D20F52F" w:rsidR="00D01CB3" w:rsidRDefault="00ED6C02" w:rsidP="00D01CB3">
      <w:pPr>
        <w:pStyle w:val="Heading4"/>
      </w:pPr>
      <w:bookmarkStart w:id="31" w:name="_Toc145491529"/>
      <w:r>
        <w:t>Tổng quan về SAP ERP</w:t>
      </w:r>
      <w:bookmarkEnd w:id="31"/>
    </w:p>
    <w:p w14:paraId="746AFF16" w14:textId="617702B3" w:rsidR="00ED6C02" w:rsidRPr="00ED6C02" w:rsidRDefault="00ED6C02" w:rsidP="00ED6C02">
      <w:r w:rsidRPr="00ED6C02">
        <w:t>SAP ERP (Enterprise Resource Planning) là một hệ thống quản lý doanh nghiệp tích hợp mạnh mẽ được phát triển bởi SAP SE, một công ty công nghệ đa quốc gia có trụ sở tại Đức. SAP ERP được thiết kế để giúp các doanh nghiệp quản lý và tối ưu hóa các hoạt động kinh doanh của họ thông qua tích hợp và quản lý hiệu quả các tài nguyên và quy trình trong toàn bộ tổ chức.</w:t>
      </w:r>
    </w:p>
    <w:p w14:paraId="0C9FF488" w14:textId="53A862CB" w:rsidR="00935052" w:rsidRPr="00935052" w:rsidRDefault="00ED6C02" w:rsidP="00935052">
      <w:r w:rsidRPr="00ED6C02">
        <w:t>SAP ERP là một trong những hệ thống ERP phổ biến nhất trên thế giới và đã được triển khai thành công trong nhiều ngành công nghiệp khác nhau, từ sản xuất, dịch vụ, tài chính đến thương mại điện tử. Hệ thống này giúp các tổ chức cải thiện quản lý và tối ưu hóa hoạt động kinh doanh của họ để đạt được hiệu suất và hiệu quả cao hơn.</w:t>
      </w:r>
    </w:p>
    <w:p w14:paraId="50D3A666" w14:textId="0420C9D3" w:rsidR="00D01CB3" w:rsidRDefault="00ED6C02" w:rsidP="00D01CB3">
      <w:pPr>
        <w:pStyle w:val="Heading4"/>
      </w:pPr>
      <w:bookmarkStart w:id="32" w:name="_Toc145491530"/>
      <w:r>
        <w:t>Điểm nổi bật của SAP ERP</w:t>
      </w:r>
      <w:bookmarkEnd w:id="32"/>
    </w:p>
    <w:p w14:paraId="78EB4ECF" w14:textId="56D04FC8" w:rsidR="00ED6C02" w:rsidRDefault="00ED6C02" w:rsidP="00ED6C02">
      <w:pPr>
        <w:pStyle w:val="ListParagraph"/>
        <w:numPr>
          <w:ilvl w:val="0"/>
          <w:numId w:val="11"/>
        </w:numPr>
      </w:pPr>
      <w:r>
        <w:t xml:space="preserve">Tích hợp toàn diện: </w:t>
      </w:r>
      <w:r w:rsidRPr="00ED6C02">
        <w:t>SAP ERP cung cấp một loạt các ứng dụng và module tích hợp, bao gồm quản lý tài chính, quản lý nguồn nhân lực (HR), quản lý quá trình sản xuất, quản lý chuỗi cung ứng, và nhiều chức năng khác. Điều này giúp tổ chức có khả năng quản lý toàn bộ doanh nghiệp từ một hệ thống duy nhất.</w:t>
      </w:r>
    </w:p>
    <w:p w14:paraId="10917F0E" w14:textId="1663E2A1" w:rsidR="00ED6C02" w:rsidRDefault="00ED6C02" w:rsidP="00ED6C02">
      <w:pPr>
        <w:pStyle w:val="ListParagraph"/>
        <w:numPr>
          <w:ilvl w:val="0"/>
          <w:numId w:val="11"/>
        </w:numPr>
      </w:pPr>
      <w:r>
        <w:t xml:space="preserve">Quản lý tài nguyên: </w:t>
      </w:r>
      <w:r w:rsidRPr="00ED6C02">
        <w:t>SAP ERP cho phép tổ chức quản lý tài sản, nguồn nhân lực, vật lý, và thông tin một cách hiệu quả. Điều này giúp tối ưu hóa việc sử dụng các tài nguyên và giảm thiểu lãng phí.</w:t>
      </w:r>
    </w:p>
    <w:p w14:paraId="10F9E580" w14:textId="2A5969C6" w:rsidR="00ED6C02" w:rsidRDefault="00ED6C02" w:rsidP="00ED6C02">
      <w:pPr>
        <w:pStyle w:val="ListParagraph"/>
        <w:numPr>
          <w:ilvl w:val="0"/>
          <w:numId w:val="11"/>
        </w:numPr>
      </w:pPr>
      <w:r>
        <w:t xml:space="preserve">Quản lý quy trình kinh doanh: </w:t>
      </w:r>
      <w:r w:rsidRPr="00ED6C02">
        <w:t>Hệ thống SAP ERP cho phép tổ chức tạo, tùy chỉnh và tối ưu hóa các quy trình kinh doanh của họ. Điều này giúp cải thiện hiệu suất và hiệu quả làm việc.</w:t>
      </w:r>
    </w:p>
    <w:p w14:paraId="433BA201" w14:textId="090CD920" w:rsidR="00ED6C02" w:rsidRDefault="00ED6C02" w:rsidP="00ED6C02">
      <w:pPr>
        <w:pStyle w:val="ListParagraph"/>
        <w:numPr>
          <w:ilvl w:val="0"/>
          <w:numId w:val="11"/>
        </w:numPr>
      </w:pPr>
      <w:r>
        <w:t xml:space="preserve">Báo cáo và phân tích: </w:t>
      </w:r>
      <w:r w:rsidRPr="00ED6C02">
        <w:t>SAP ERP cung cấp các công cụ mạnh mẽ cho báo cáo và phân tích dữ liệu, giúp người quản lý đưa ra quyết định dựa trên thông tin chính xác và kịp thời.</w:t>
      </w:r>
    </w:p>
    <w:p w14:paraId="4CF24B1C" w14:textId="0C5CC5A9" w:rsidR="00ED6C02" w:rsidRDefault="00ED6C02" w:rsidP="00ED6C02">
      <w:pPr>
        <w:pStyle w:val="ListParagraph"/>
        <w:numPr>
          <w:ilvl w:val="0"/>
          <w:numId w:val="11"/>
        </w:numPr>
      </w:pPr>
      <w:r>
        <w:t xml:space="preserve">Tích hợp dựa trên nền tảng: </w:t>
      </w:r>
      <w:r w:rsidRPr="00ED6C02">
        <w:t>SAP ERP có khả năng tích hợp với các hệ thống khác nhau, bao gồm các ứng dụng bên ngoài và hệ thống của bên thứ ba. Điều này giúp tổ chức kết nối và trao đổi dữ liệu một cách dễ dàng.</w:t>
      </w:r>
    </w:p>
    <w:p w14:paraId="5E1799D1" w14:textId="52B30DF4" w:rsidR="00ED6C02" w:rsidRDefault="00ED6C02" w:rsidP="00ED6C02">
      <w:pPr>
        <w:pStyle w:val="ListParagraph"/>
        <w:numPr>
          <w:ilvl w:val="0"/>
          <w:numId w:val="11"/>
        </w:numPr>
      </w:pPr>
      <w:r>
        <w:t xml:space="preserve">Phân phối toàn cầu: </w:t>
      </w:r>
      <w:r w:rsidRPr="00ED6C02">
        <w:t>SAP ERP được sử dụng rộng rãi trên toàn cầu và hỗ trợ nhiều ngôn ngữ và tiền tệ, giúp các tổ chức quản lý hoạt động quốc tế.</w:t>
      </w:r>
    </w:p>
    <w:p w14:paraId="3A2B2906" w14:textId="2859E108" w:rsidR="00ED6C02" w:rsidRDefault="00ED6C02" w:rsidP="00ED6C02">
      <w:pPr>
        <w:pStyle w:val="ListParagraph"/>
        <w:numPr>
          <w:ilvl w:val="0"/>
          <w:numId w:val="11"/>
        </w:numPr>
      </w:pPr>
      <w:r>
        <w:lastRenderedPageBreak/>
        <w:t xml:space="preserve">Bảo mật và tuân thủ: </w:t>
      </w:r>
      <w:r w:rsidRPr="00ED6C02">
        <w:t>SAP ERP cung cấp các tính năng bảo mật mạnh mẽ để bảo vệ dữ liệu kinh doanh quan trọng và đảm bảo tuân thủ các quy định pháp lý.</w:t>
      </w:r>
    </w:p>
    <w:p w14:paraId="1B1ABEA9" w14:textId="0C3B838E" w:rsidR="00ED6C02" w:rsidRDefault="00ED6C02" w:rsidP="00ED6C02">
      <w:pPr>
        <w:pStyle w:val="Heading4"/>
      </w:pPr>
      <w:bookmarkStart w:id="33" w:name="_Toc145491531"/>
      <w:r>
        <w:t>Sự phổ biến của SAP ERP trong các doanh nghiệp hiện nay</w:t>
      </w:r>
      <w:bookmarkEnd w:id="33"/>
    </w:p>
    <w:p w14:paraId="6232A910" w14:textId="660D6AD5" w:rsidR="00ED6C02" w:rsidRDefault="00ED6C02" w:rsidP="00ED6C02">
      <w:r w:rsidRPr="00ED6C02">
        <w:t>SAP ERP là một trong những hệ thống quản lý doanh nghiệp phổ biến nhất trên thế giới và được sử dụng rộng rãi trong nhiều lĩnh vực và ngành công nghiệp khác nhau. Dưới đây là một số ví dụ về các công ty lớn và tổ chức đáng chú ý đã triển khai SAP ERP:</w:t>
      </w:r>
    </w:p>
    <w:p w14:paraId="2BC86A23" w14:textId="6868C59B" w:rsidR="00ED6C02" w:rsidRDefault="00ED6C02" w:rsidP="00ED6C02">
      <w:pPr>
        <w:pStyle w:val="ListParagraph"/>
        <w:numPr>
          <w:ilvl w:val="0"/>
          <w:numId w:val="11"/>
        </w:numPr>
      </w:pPr>
      <w:r>
        <w:t xml:space="preserve">Tập đoàn Samsung: </w:t>
      </w:r>
      <w:r w:rsidRPr="00ED6C02">
        <w:t>Samsung, một trong những tập đoàn công nghệ hàng đầu thế giới có trụ sở tại Hàn Quốc, đã sử dụng SAP ERP để quản lý các hoạt động kinh doanh toàn cầu của họ.</w:t>
      </w:r>
    </w:p>
    <w:p w14:paraId="1671C3B9" w14:textId="125F9128" w:rsidR="00ED6C02" w:rsidRDefault="00ED6C02" w:rsidP="00ED6C02">
      <w:pPr>
        <w:pStyle w:val="ListParagraph"/>
        <w:numPr>
          <w:ilvl w:val="0"/>
          <w:numId w:val="11"/>
        </w:numPr>
      </w:pPr>
      <w:r w:rsidRPr="00ED6C02">
        <w:t>Nestlé</w:t>
      </w:r>
      <w:r>
        <w:t xml:space="preserve">: </w:t>
      </w:r>
      <w:r w:rsidRPr="00ED6C02">
        <w:t>một tập đoàn thực phẩm và đồ uống lớn có trụ sở tại Thụy Sĩ, đã sử dụng SAP ERP để tối ưu hóa quy trình sản xuất và quản lý chuỗi cung ứng.</w:t>
      </w:r>
    </w:p>
    <w:p w14:paraId="77505ABC" w14:textId="4BB0F858" w:rsidR="00ED6C02" w:rsidRDefault="00ED6C02" w:rsidP="00ED6C02">
      <w:pPr>
        <w:pStyle w:val="ListParagraph"/>
        <w:numPr>
          <w:ilvl w:val="0"/>
          <w:numId w:val="11"/>
        </w:numPr>
      </w:pPr>
      <w:r>
        <w:t xml:space="preserve">IBM: </w:t>
      </w:r>
      <w:r w:rsidRPr="00ED6C02">
        <w:t>IBM, một trong những tập đoàn công nghệ lớn nhất thế giới, cũng đã sử dụng SAP ERP để quản lý hoạt động kinh doanh của mình và cung cấp dịch vụ liên quan đến SAP cho khách hàng của họ.</w:t>
      </w:r>
    </w:p>
    <w:p w14:paraId="5F3414B2" w14:textId="28075493" w:rsidR="00ED6C02" w:rsidRDefault="00645B84" w:rsidP="00645B84">
      <w:pPr>
        <w:ind w:left="720" w:firstLine="0"/>
      </w:pPr>
      <w:r>
        <w:t>Các tập đoàn lớn Việt Nam cũng đã sử dụng rất phổ biến phần mềm SAP ERP như:</w:t>
      </w:r>
    </w:p>
    <w:p w14:paraId="3C44422D" w14:textId="517494CC" w:rsidR="00645B84" w:rsidRDefault="00645B84" w:rsidP="00645B84">
      <w:pPr>
        <w:pStyle w:val="ListParagraph"/>
        <w:numPr>
          <w:ilvl w:val="0"/>
          <w:numId w:val="11"/>
        </w:numPr>
      </w:pPr>
      <w:r w:rsidRPr="00645B84">
        <w:t>Vinamilk</w:t>
      </w:r>
      <w:r>
        <w:t xml:space="preserve">: </w:t>
      </w:r>
      <w:r w:rsidRPr="00645B84">
        <w:t>Tại Việt Nam, Vinamilk, một trong những công ty sản xuất sữa lớn nhất trong nước, cũng đã sử dụng SAP ERP để tối ưu hóa quản lý sản xuất và nguồn nhân lực.</w:t>
      </w:r>
    </w:p>
    <w:p w14:paraId="007D4828" w14:textId="5DBF35E1" w:rsidR="00645B84" w:rsidRDefault="00645B84" w:rsidP="00645B84">
      <w:pPr>
        <w:pStyle w:val="ListParagraph"/>
        <w:numPr>
          <w:ilvl w:val="0"/>
          <w:numId w:val="11"/>
        </w:numPr>
      </w:pPr>
      <w:r w:rsidRPr="00645B84">
        <w:t>Vietnam Airlines</w:t>
      </w:r>
      <w:r>
        <w:t xml:space="preserve">: </w:t>
      </w:r>
      <w:r w:rsidRPr="00645B84">
        <w:t>Hãng hàng không quốc gia Việt Nam đã sử dụng SAP ERP để quản lý các hoạt động kinh doanh và quá trình vận hành của họ.</w:t>
      </w:r>
    </w:p>
    <w:p w14:paraId="0B82E58A" w14:textId="59DD9322" w:rsidR="00645B84" w:rsidRDefault="00645B84" w:rsidP="00645B84">
      <w:pPr>
        <w:pStyle w:val="ListParagraph"/>
        <w:numPr>
          <w:ilvl w:val="0"/>
          <w:numId w:val="11"/>
        </w:numPr>
      </w:pPr>
      <w:r w:rsidRPr="00645B84">
        <w:t>VinGroup</w:t>
      </w:r>
      <w:r>
        <w:t xml:space="preserve">: </w:t>
      </w:r>
      <w:r w:rsidRPr="00645B84">
        <w:t>Tập đoàn VinGroup, một trong những tập đoàn đa ngành hàng đầu tại Việt Nam, đã triển khai SAP ERP để quản lý và tối ưu hóa các hoạt động của họ, bao gồm cả bất động sản, thương mại, và dịch vụ.</w:t>
      </w:r>
    </w:p>
    <w:p w14:paraId="24626F72" w14:textId="4AD02E85" w:rsidR="00645B84" w:rsidRDefault="00645B84" w:rsidP="00645B84">
      <w:pPr>
        <w:pStyle w:val="ListParagraph"/>
        <w:numPr>
          <w:ilvl w:val="0"/>
          <w:numId w:val="11"/>
        </w:numPr>
      </w:pPr>
      <w:r w:rsidRPr="00645B84">
        <w:t>Viettel</w:t>
      </w:r>
      <w:r>
        <w:t xml:space="preserve">: </w:t>
      </w:r>
      <w:r w:rsidRPr="00645B84">
        <w:t>Tập đoàn Công nghiệp - Viễn thông Quân đội (Viettel) đã sử dụng SAP ERP để quản lý các dự án và hoạt động kinh doanh của họ.</w:t>
      </w:r>
    </w:p>
    <w:p w14:paraId="44571DFD" w14:textId="121333B2" w:rsidR="00645B84" w:rsidRPr="00ED6C02" w:rsidRDefault="00645B84" w:rsidP="00645B84">
      <w:pPr>
        <w:pStyle w:val="ListParagraph"/>
        <w:numPr>
          <w:ilvl w:val="0"/>
          <w:numId w:val="11"/>
        </w:numPr>
      </w:pPr>
      <w:r w:rsidRPr="00645B84">
        <w:t>FPT Corporation</w:t>
      </w:r>
      <w:r>
        <w:t xml:space="preserve">: </w:t>
      </w:r>
      <w:r w:rsidRPr="00645B84">
        <w:t>FPT Corporation, một trong những tập đoàn công nghệ hàng đầu tại Việt Nam, đã sử dụng SAP ERP để quản lý hoạt động kinh doanh và dịch vụ công nghệ thông tin của họ.</w:t>
      </w:r>
    </w:p>
    <w:p w14:paraId="7FCDF46E" w14:textId="751C4FEE" w:rsidR="00645B84" w:rsidRPr="00645B84" w:rsidRDefault="00645B84" w:rsidP="00645B84">
      <w:pPr>
        <w:pStyle w:val="Heading3"/>
      </w:pPr>
      <w:bookmarkStart w:id="34" w:name="_Toc145491532"/>
      <w:r>
        <w:lastRenderedPageBreak/>
        <w:t>Giới thiệu về SAP ABAP</w:t>
      </w:r>
      <w:bookmarkEnd w:id="34"/>
    </w:p>
    <w:p w14:paraId="5F8811A2" w14:textId="47623B7B" w:rsidR="00D01CB3" w:rsidRDefault="00645B84" w:rsidP="00D01CB3">
      <w:pPr>
        <w:pStyle w:val="Heading4"/>
      </w:pPr>
      <w:bookmarkStart w:id="35" w:name="_Toc145491533"/>
      <w:r>
        <w:t>Tổng quan về SAP ABAP</w:t>
      </w:r>
      <w:bookmarkEnd w:id="35"/>
    </w:p>
    <w:p w14:paraId="1E90A70A" w14:textId="69F4676C" w:rsidR="00645B84" w:rsidRDefault="00645B84" w:rsidP="00645B84">
      <w:r w:rsidRPr="00645B84">
        <w:t>SAP ABAP (Advanced Business Application Programming) là một ngôn ngữ lập trình được phát triển bởi SAP SE để tạo và phát triển các ứng dụng doanh nghiệp trên nền tảng SAP. ABAP là một phần quan trọng trong hệ thống SAP ERP (Enterprise Resource Planning), giúp các doanh nghiệp tổ chức, quản lý và tối ưu hóa các quy trình kinh doanh của họ.</w:t>
      </w:r>
    </w:p>
    <w:p w14:paraId="60309710" w14:textId="0F1889E4" w:rsidR="00645B84" w:rsidRDefault="00645B84" w:rsidP="00645B84">
      <w:pPr>
        <w:pStyle w:val="Heading5"/>
        <w:numPr>
          <w:ilvl w:val="0"/>
          <w:numId w:val="12"/>
        </w:numPr>
      </w:pPr>
      <w:r>
        <w:t xml:space="preserve">Định nghĩa: </w:t>
      </w:r>
    </w:p>
    <w:p w14:paraId="3B6E9ECF" w14:textId="7A7A6EDC" w:rsidR="00645B84" w:rsidRDefault="00645B84" w:rsidP="00645B84">
      <w:r w:rsidRPr="00645B84">
        <w:t>SAP ABAP là một ngôn ngữ lập trình mạnh mẽ và đa chức năng, được sử dụng để phát triển ứng dụng doanh nghiệp trên nền tảng SAP. Nó cho phép tạo các chương trình, báo cáo, biểu đồ, và tích hợp các quy trình kinh doanh trong hệ thống SAP.</w:t>
      </w:r>
    </w:p>
    <w:p w14:paraId="45FBD5C6" w14:textId="790DBD75" w:rsidR="00645B84" w:rsidRDefault="00645B84" w:rsidP="00645B84">
      <w:pPr>
        <w:pStyle w:val="Heading5"/>
        <w:numPr>
          <w:ilvl w:val="0"/>
          <w:numId w:val="12"/>
        </w:numPr>
      </w:pPr>
      <w:r>
        <w:t>Mục tiệu</w:t>
      </w:r>
    </w:p>
    <w:p w14:paraId="0E4DB207" w14:textId="77777777" w:rsidR="00645B84" w:rsidRDefault="00645B84" w:rsidP="00645B84">
      <w:pPr>
        <w:pStyle w:val="ListParagraph"/>
        <w:numPr>
          <w:ilvl w:val="0"/>
          <w:numId w:val="14"/>
        </w:numPr>
      </w:pPr>
      <w:r w:rsidRPr="00645B84">
        <w:t>Tích hợp hệ thống: SAP ABAP giúp tích hợp các module và quy trình trong SAP ERP để cung cấp một cơ sở dữ liệu và quy trình thống nhất cho toàn bộ tổ chứ</w:t>
      </w:r>
      <w:r>
        <w:t>c.</w:t>
      </w:r>
    </w:p>
    <w:p w14:paraId="6B2E8934" w14:textId="77777777" w:rsidR="00645B84" w:rsidRDefault="00645B84" w:rsidP="00645B84">
      <w:pPr>
        <w:pStyle w:val="ListParagraph"/>
        <w:numPr>
          <w:ilvl w:val="0"/>
          <w:numId w:val="14"/>
        </w:numPr>
      </w:pPr>
      <w:r w:rsidRPr="00645B84">
        <w:t>Phát triển ứng dụng doanh nghiệp: ABAP cho phép các nhà phát triển tạo ra các ứng dụng doanh nghiệp tùy chỉnh để đáp ứng các yêu cầu cụ thể của doanh nghiệ</w:t>
      </w:r>
      <w:r>
        <w:t xml:space="preserve">p. </w:t>
      </w:r>
    </w:p>
    <w:p w14:paraId="08473B2C" w14:textId="77777777" w:rsidR="00645B84" w:rsidRDefault="00645B84" w:rsidP="00645B84">
      <w:pPr>
        <w:pStyle w:val="ListParagraph"/>
        <w:numPr>
          <w:ilvl w:val="0"/>
          <w:numId w:val="14"/>
        </w:numPr>
      </w:pPr>
      <w:r w:rsidRPr="00645B84">
        <w:t>Tạo báo cáo và biểu đồ: SAP ABAP cho phép tạo các báo cáo phức tạp và biểu đồ để phân tích dữ liệu kinh doanh và đưa ra quyết đị</w:t>
      </w:r>
      <w:r>
        <w:t xml:space="preserve">nh thông minh. </w:t>
      </w:r>
    </w:p>
    <w:p w14:paraId="570CCAC8" w14:textId="77777777" w:rsidR="00645B84" w:rsidRDefault="00645B84" w:rsidP="00645B84">
      <w:pPr>
        <w:pStyle w:val="ListParagraph"/>
        <w:numPr>
          <w:ilvl w:val="0"/>
          <w:numId w:val="14"/>
        </w:numPr>
      </w:pPr>
      <w:r w:rsidRPr="00645B84">
        <w:t>Tối ưu hóa hiệu suất: ABAP có khả năng tối ưu hóa hiệu suất hệ thống SAP bằng cách viết mã hiệu quả và tối ưu hóa cơ sở dữ liệ</w:t>
      </w:r>
      <w:r>
        <w:t xml:space="preserve">u. </w:t>
      </w:r>
    </w:p>
    <w:p w14:paraId="1F2A341B" w14:textId="62C86281" w:rsidR="00645B84" w:rsidRDefault="00645B84" w:rsidP="00645B84">
      <w:pPr>
        <w:pStyle w:val="ListParagraph"/>
        <w:numPr>
          <w:ilvl w:val="0"/>
          <w:numId w:val="14"/>
        </w:numPr>
      </w:pPr>
      <w:r w:rsidRPr="00645B84">
        <w:t>Tích hợp với các hệ thống bên ngoài: ABAP có thể tích hợp với các hệ thống và ứng dụng bên ngoài, giúp doanh nghiệp liên kết thông tin với các đối tác và khách hàng</w:t>
      </w:r>
    </w:p>
    <w:p w14:paraId="3C77CD6C" w14:textId="77BBE221" w:rsidR="00645B84" w:rsidRDefault="00645B84" w:rsidP="00645B84">
      <w:pPr>
        <w:pStyle w:val="Heading5"/>
        <w:numPr>
          <w:ilvl w:val="0"/>
          <w:numId w:val="12"/>
        </w:numPr>
      </w:pPr>
      <w:r>
        <w:t>Nguồn gốc</w:t>
      </w:r>
    </w:p>
    <w:p w14:paraId="7DDF1481" w14:textId="1953175F" w:rsidR="00645B84" w:rsidRDefault="00645B84" w:rsidP="00645B84">
      <w:r w:rsidRPr="00645B84">
        <w:t>SAP ABAP được phát triển bởi SAP SE, một tập đoàn công nghệ thông tin đa quốc gia có trụ sở tại Walldorf, Đức. ABAP đã xuất hiện lần đầu vào những năm 1980 khi SAP ra mắt hệ thống SAP R/2. Ban đầu, nó được gọi là "A"dvanced "D"ata "I"nput "L"anguage (A/D/I/L), nhưng sau này đã được đổi tên thành ABAP.</w:t>
      </w:r>
    </w:p>
    <w:p w14:paraId="23B45ED8" w14:textId="3C8BE961" w:rsidR="00645B84" w:rsidRDefault="00645B84" w:rsidP="00645B84">
      <w:pPr>
        <w:pStyle w:val="Heading5"/>
        <w:numPr>
          <w:ilvl w:val="0"/>
          <w:numId w:val="12"/>
        </w:numPr>
      </w:pPr>
      <w:r>
        <w:lastRenderedPageBreak/>
        <w:t>Lịch sử phát triển</w:t>
      </w:r>
    </w:p>
    <w:p w14:paraId="5E84FD23" w14:textId="5C60ADE7" w:rsidR="00645B84" w:rsidRDefault="00645B84" w:rsidP="00645B84">
      <w:r w:rsidRPr="00645B84">
        <w:t>ABAP đã trải qua nhiều phiên bản và cải tiến theo thời gian. Nó đã phát triển từ một ngôn ngữ chứa các câu lệnh cơ bản đến một ngôn ngữ lập trình mạnh mẽ có khả năng xử lý cơ sở dữ liệu, tạo giao diện người dùng, và tích hợp với nhiều ứng dụng khác.</w:t>
      </w:r>
    </w:p>
    <w:p w14:paraId="03FC6C2F" w14:textId="7DD4CC7B" w:rsidR="00645B84" w:rsidRPr="00645B84" w:rsidRDefault="00645B84" w:rsidP="00645B84">
      <w:r w:rsidRPr="00645B84">
        <w:t>Từ khi ra đời, SAP ABAP đã chứng tỏ vai trò quan trọng trong việc giúp doanh nghiệp quản lý và tối ưu hóa các quy trình kinh doanh, và nó vẫn là một trong những công cụ quan trọng trong hệ thống SAP ERP ngày nay.</w:t>
      </w:r>
    </w:p>
    <w:p w14:paraId="40D7173C" w14:textId="11B568BB" w:rsidR="00D01CB3" w:rsidRDefault="00645B84" w:rsidP="00D01CB3">
      <w:pPr>
        <w:pStyle w:val="Heading4"/>
      </w:pPr>
      <w:bookmarkStart w:id="36" w:name="_Toc145491534"/>
      <w:r>
        <w:t>Các thành phần chính của môi trường phát triển SAP ABAP</w:t>
      </w:r>
      <w:bookmarkEnd w:id="36"/>
    </w:p>
    <w:p w14:paraId="777F8F1E" w14:textId="53A0B63E" w:rsidR="00645B84" w:rsidRDefault="00645B84" w:rsidP="00645B84">
      <w:pPr>
        <w:pStyle w:val="Heading5"/>
        <w:numPr>
          <w:ilvl w:val="0"/>
          <w:numId w:val="15"/>
        </w:numPr>
      </w:pPr>
      <w:r>
        <w:t>SAP NetWeaver</w:t>
      </w:r>
    </w:p>
    <w:p w14:paraId="60FD1622" w14:textId="77777777" w:rsidR="00645B84" w:rsidRDefault="00645B84" w:rsidP="00645B84">
      <w:pPr>
        <w:pStyle w:val="ListParagraph"/>
        <w:numPr>
          <w:ilvl w:val="0"/>
          <w:numId w:val="14"/>
        </w:numPr>
      </w:pPr>
      <w:r w:rsidRPr="00645B84">
        <w:t>SAP NetWeaver Application Server (AS): Đây là một phần quan trọng của hệ thống SAP NetWeaver, cho phép bạn chạy các ứng dụng ABAP và các dịch vụ web. AS ABAP là môi trường chạ</w:t>
      </w:r>
      <w:r>
        <w:t>y các chương trình ABAP.</w:t>
      </w:r>
    </w:p>
    <w:p w14:paraId="577C47D5" w14:textId="35F1F5F4" w:rsidR="00645B84" w:rsidRDefault="00645B84" w:rsidP="00645B84">
      <w:pPr>
        <w:pStyle w:val="ListParagraph"/>
        <w:numPr>
          <w:ilvl w:val="0"/>
          <w:numId w:val="14"/>
        </w:numPr>
      </w:pPr>
      <w:r w:rsidRPr="00645B84">
        <w:t>SAP NetWeaver Development Infrastructure (NWDI): NWDI là một công cụ quản lý mã nguồn cho phép phát triển và quản lý ứng dụng ABAP và Java trong môi trường SAP.</w:t>
      </w:r>
    </w:p>
    <w:p w14:paraId="1E75682F" w14:textId="104E8FBD" w:rsidR="00645B84" w:rsidRDefault="0068207E" w:rsidP="0068207E">
      <w:pPr>
        <w:pStyle w:val="Heading5"/>
        <w:numPr>
          <w:ilvl w:val="0"/>
          <w:numId w:val="15"/>
        </w:numPr>
      </w:pPr>
      <w:r>
        <w:t>SAP GUI (Graphical User Interface)</w:t>
      </w:r>
    </w:p>
    <w:p w14:paraId="13FA88EB" w14:textId="77777777" w:rsidR="0068207E" w:rsidRDefault="0068207E" w:rsidP="0068207E">
      <w:pPr>
        <w:pStyle w:val="ListParagraph"/>
        <w:numPr>
          <w:ilvl w:val="0"/>
          <w:numId w:val="14"/>
        </w:numPr>
      </w:pPr>
      <w:r w:rsidRPr="0068207E">
        <w:t>SAP GUI for Windows: Đây là phiên bản của SAP GUI được cài đặt trên máy tính cá nhân với giao diện đồ họa, cho phép người dùng tương tác với hệ thống SAP thông qua các cửa sổ và biểu mẫ</w:t>
      </w:r>
      <w:r>
        <w:t xml:space="preserve">u. </w:t>
      </w:r>
    </w:p>
    <w:p w14:paraId="30ED0487" w14:textId="27B343CE" w:rsidR="0068207E" w:rsidRDefault="0068207E" w:rsidP="0068207E">
      <w:pPr>
        <w:pStyle w:val="ListParagraph"/>
        <w:numPr>
          <w:ilvl w:val="0"/>
          <w:numId w:val="14"/>
        </w:numPr>
      </w:pPr>
      <w:r w:rsidRPr="0068207E">
        <w:t>SAP GUI for Web: Phiên bản này cho phép truy cập hệ thống SAP thông qua trình duyệt web.</w:t>
      </w:r>
    </w:p>
    <w:p w14:paraId="233CFE4B" w14:textId="062E3B63" w:rsidR="0068207E" w:rsidRDefault="0068207E" w:rsidP="0068207E">
      <w:pPr>
        <w:pStyle w:val="Heading5"/>
        <w:numPr>
          <w:ilvl w:val="0"/>
          <w:numId w:val="15"/>
        </w:numPr>
      </w:pPr>
      <w:r>
        <w:t>ABAP Workbench</w:t>
      </w:r>
    </w:p>
    <w:p w14:paraId="6925FAC3" w14:textId="77777777" w:rsidR="0068207E" w:rsidRDefault="0068207E" w:rsidP="0068207E">
      <w:pPr>
        <w:pStyle w:val="ListParagraph"/>
        <w:numPr>
          <w:ilvl w:val="0"/>
          <w:numId w:val="14"/>
        </w:numPr>
      </w:pPr>
      <w:r w:rsidRPr="0068207E">
        <w:t>ABAP Development Tools (ABAP in Eclipse): Đây là một công cụ phát triển ABAP tích hợp trong môi trường Eclipse, cho phép lập trình viên viết, sửa đổi và kiểm tra mã ABAP một cách hiệu quả</w:t>
      </w:r>
      <w:r>
        <w:t xml:space="preserve">. </w:t>
      </w:r>
    </w:p>
    <w:p w14:paraId="5DB39B81" w14:textId="77777777" w:rsidR="0068207E" w:rsidRDefault="0068207E" w:rsidP="0068207E">
      <w:pPr>
        <w:pStyle w:val="ListParagraph"/>
        <w:numPr>
          <w:ilvl w:val="0"/>
          <w:numId w:val="14"/>
        </w:numPr>
      </w:pPr>
      <w:r w:rsidRPr="0068207E">
        <w:t xml:space="preserve">SAP GUI ABAP Editor: Một công cụ truyền thống, nhưng vẫn được sử dụng phổ biến để viết mã ABAP. Nó là một phần của SAP GUI. d. Data Dictionary: </w:t>
      </w:r>
    </w:p>
    <w:p w14:paraId="70F10DA9" w14:textId="3F52630C" w:rsidR="0068207E" w:rsidRDefault="0068207E" w:rsidP="0068207E">
      <w:pPr>
        <w:pStyle w:val="Heading5"/>
        <w:numPr>
          <w:ilvl w:val="0"/>
          <w:numId w:val="15"/>
        </w:numPr>
      </w:pPr>
      <w:r>
        <w:t>SAP Data Dictionary</w:t>
      </w:r>
    </w:p>
    <w:p w14:paraId="36A8F059" w14:textId="32FD67A1" w:rsidR="0068207E" w:rsidRDefault="0068207E" w:rsidP="0068207E">
      <w:r w:rsidRPr="0068207E">
        <w:t>Là một phần quan trọng của môi trường phát triển ABAP, cho phép bạn định nghĩa và quản lý cơ sở dữ liệu trong hệ thống SAP.</w:t>
      </w:r>
    </w:p>
    <w:p w14:paraId="3E7D561E" w14:textId="7CA54C93" w:rsidR="0068207E" w:rsidRDefault="0068207E" w:rsidP="0068207E">
      <w:pPr>
        <w:pStyle w:val="Heading5"/>
        <w:numPr>
          <w:ilvl w:val="0"/>
          <w:numId w:val="15"/>
        </w:numPr>
      </w:pPr>
      <w:r w:rsidRPr="0068207E">
        <w:lastRenderedPageBreak/>
        <w:t>Transport Management System (TMS)</w:t>
      </w:r>
    </w:p>
    <w:p w14:paraId="6C77A4F3" w14:textId="649AD4FA" w:rsidR="0068207E" w:rsidRDefault="0068207E" w:rsidP="0068207E">
      <w:r w:rsidRPr="0068207E">
        <w:t>SAP TMS: Hệ thống quản lý vận chuyển cho phép bạn triển khai các thay đổi từ môi trường phát triển sang môi trường sản xuất một cách kiểm soát và an toàn.</w:t>
      </w:r>
    </w:p>
    <w:p w14:paraId="22E96D8A" w14:textId="3AD69385" w:rsidR="0068207E" w:rsidRDefault="0068207E" w:rsidP="0068207E">
      <w:pPr>
        <w:pStyle w:val="Heading5"/>
        <w:numPr>
          <w:ilvl w:val="0"/>
          <w:numId w:val="15"/>
        </w:numPr>
      </w:pPr>
      <w:r w:rsidRPr="0068207E">
        <w:t>Debugging Tools</w:t>
      </w:r>
    </w:p>
    <w:p w14:paraId="54E62976" w14:textId="17C29455" w:rsidR="0068207E" w:rsidRDefault="0068207E" w:rsidP="0068207E">
      <w:pPr>
        <w:rPr>
          <w:color w:val="000000"/>
          <w:szCs w:val="26"/>
        </w:rPr>
      </w:pPr>
      <w:r>
        <w:rPr>
          <w:color w:val="000000"/>
          <w:szCs w:val="26"/>
        </w:rPr>
        <w:t>ABAP Debugger: Công cụ này cho phép bạn gỡ lỗi các chương trình ABAP bằng cách kiểm tra giá trị biến và luồng thực hiện chương trình.</w:t>
      </w:r>
    </w:p>
    <w:p w14:paraId="1EC14B6F" w14:textId="5177F336" w:rsidR="0068207E" w:rsidRDefault="0068207E" w:rsidP="0068207E">
      <w:pPr>
        <w:pStyle w:val="Heading5"/>
        <w:numPr>
          <w:ilvl w:val="0"/>
          <w:numId w:val="15"/>
        </w:numPr>
      </w:pPr>
      <w:r w:rsidRPr="0068207E">
        <w:t>SAP System Landscape</w:t>
      </w:r>
    </w:p>
    <w:p w14:paraId="01BA39CF" w14:textId="3A7C84B8" w:rsidR="0068207E" w:rsidRDefault="0068207E" w:rsidP="0068207E">
      <w:pPr>
        <w:rPr>
          <w:color w:val="000000"/>
          <w:szCs w:val="26"/>
        </w:rPr>
      </w:pPr>
      <w:r>
        <w:rPr>
          <w:color w:val="000000"/>
          <w:szCs w:val="26"/>
        </w:rPr>
        <w:t>SAP System Landscape Directory (SLD): Là một phần của hệ thống SAP NetWeaver, SLD lưu trữ thông tin về các hệ thống và các ứng dụng trong môi trường phát triển và sản xuất.</w:t>
      </w:r>
    </w:p>
    <w:p w14:paraId="55FC4AA5" w14:textId="5AECF7A2" w:rsidR="0068207E" w:rsidRDefault="0068207E" w:rsidP="0068207E">
      <w:pPr>
        <w:pStyle w:val="Heading5"/>
        <w:numPr>
          <w:ilvl w:val="0"/>
          <w:numId w:val="15"/>
        </w:numPr>
      </w:pPr>
      <w:r w:rsidRPr="0068207E">
        <w:t>SAP Repository</w:t>
      </w:r>
    </w:p>
    <w:p w14:paraId="4FE4F850" w14:textId="5A1F4CFA" w:rsidR="0068207E" w:rsidRDefault="0068207E" w:rsidP="0068207E">
      <w:r w:rsidRPr="0068207E">
        <w:t>SAP Repository: Là nơi lưu trữ tất cả các đối tượng ABAP như báo cáo, chương trình, hàm, và dữ liệu. Các đối tượng này có thể được quản lý và quản lý sử dụng các công cụ trong môi trường phát triển.</w:t>
      </w:r>
    </w:p>
    <w:p w14:paraId="7DD8E83C" w14:textId="3FFCB10F" w:rsidR="0068207E" w:rsidRDefault="0068207E" w:rsidP="0068207E">
      <w:pPr>
        <w:pStyle w:val="Heading5"/>
        <w:numPr>
          <w:ilvl w:val="0"/>
          <w:numId w:val="12"/>
        </w:numPr>
      </w:pPr>
      <w:r>
        <w:t>Documentation and Help Tools</w:t>
      </w:r>
    </w:p>
    <w:p w14:paraId="1614F051" w14:textId="77777777" w:rsidR="0068207E" w:rsidRDefault="0068207E" w:rsidP="0068207E">
      <w:r w:rsidRPr="0068207E">
        <w:t>SAP Documentation: Cung cấp tài liệu hướng dẫn và tài liệu tham khảo cho lập trình viên và quản trị viên hệ thố</w:t>
      </w:r>
      <w:r>
        <w:t>ng SAP.</w:t>
      </w:r>
    </w:p>
    <w:p w14:paraId="5C217233" w14:textId="6E75DDE7" w:rsidR="0068207E" w:rsidRDefault="0068207E" w:rsidP="0068207E">
      <w:r w:rsidRPr="0068207E">
        <w:t>Các thành phần này là cốt lõi của môi trường phát triển SAP ABAP và cho phép lập trình viên phát triển, kiểm tra và triển khai các ứng dụng doanh nghiệp trong hệ thống SAP một cách hiệu quả và an toàn.</w:t>
      </w:r>
    </w:p>
    <w:p w14:paraId="3ACECA80" w14:textId="7001BBE4" w:rsidR="0068207E" w:rsidRDefault="0068207E" w:rsidP="0068207E">
      <w:pPr>
        <w:pStyle w:val="Heading3"/>
      </w:pPr>
      <w:bookmarkStart w:id="37" w:name="_Toc145491535"/>
      <w:r>
        <w:t>Ngôn ngữ lập trình ABAP (ABAP Programming Language)</w:t>
      </w:r>
      <w:bookmarkEnd w:id="37"/>
    </w:p>
    <w:p w14:paraId="0D920847" w14:textId="2A688283" w:rsidR="0068207E" w:rsidRDefault="0068207E" w:rsidP="0068207E">
      <w:pPr>
        <w:pStyle w:val="Heading4"/>
      </w:pPr>
      <w:bookmarkStart w:id="38" w:name="_Toc145491536"/>
      <w:r>
        <w:t>Khái niệm cơ bản</w:t>
      </w:r>
      <w:bookmarkEnd w:id="38"/>
    </w:p>
    <w:p w14:paraId="066393DD" w14:textId="3E7E941E" w:rsidR="0068207E" w:rsidRDefault="0068207E" w:rsidP="0068207E">
      <w:r w:rsidRPr="0068207E">
        <w:t>ABAP (Advanced Business Application Programming) là một ngôn ngữ lập trình mạnh mẽ và phức tạp, được phát triển bởi SAP cho việc phát triển ứng dụng doanh nghiệp trong hệ thống SAP. Dưới đây là mô tả cơ bản về ngôn ngữ lập trình ABAP, bao gồm cú pháp và đặc điểm quan trọ</w:t>
      </w:r>
      <w:r>
        <w:t>ng.</w:t>
      </w:r>
    </w:p>
    <w:p w14:paraId="19052296" w14:textId="05F6D52A" w:rsidR="0068207E" w:rsidRDefault="0068207E" w:rsidP="0068207E">
      <w:pPr>
        <w:pStyle w:val="Heading5"/>
        <w:numPr>
          <w:ilvl w:val="0"/>
          <w:numId w:val="16"/>
        </w:numPr>
      </w:pPr>
      <w:r>
        <w:t>Cú pháp dễ đọc</w:t>
      </w:r>
    </w:p>
    <w:p w14:paraId="695C5F5B" w14:textId="484F43C4" w:rsidR="0068207E" w:rsidRDefault="0068207E" w:rsidP="0068207E">
      <w:r w:rsidRPr="0068207E">
        <w:t>ABAP được thiết kế để dễ đọc và hiểu, điều này giúp lập trình viên viết mã dễ dàng và duy trì mã nguồn một cách hiệu quả.</w:t>
      </w:r>
    </w:p>
    <w:p w14:paraId="23E79331" w14:textId="1B4CD60A" w:rsidR="0068207E" w:rsidRDefault="0068207E" w:rsidP="0068207E">
      <w:pPr>
        <w:pStyle w:val="Heading5"/>
        <w:numPr>
          <w:ilvl w:val="0"/>
          <w:numId w:val="16"/>
        </w:numPr>
      </w:pPr>
      <w:r>
        <w:t>Biến và Hằng số</w:t>
      </w:r>
    </w:p>
    <w:p w14:paraId="6DBBF753" w14:textId="6E8FFD95" w:rsidR="0068207E" w:rsidRDefault="0068207E" w:rsidP="0068207E">
      <w:pPr>
        <w:rPr>
          <w:color w:val="000000"/>
          <w:szCs w:val="26"/>
        </w:rPr>
      </w:pPr>
      <w:r>
        <w:rPr>
          <w:color w:val="000000"/>
          <w:szCs w:val="26"/>
        </w:rPr>
        <w:t>Bạn có thể khai báo biến để lưu trữ dữ liệu tạm thời, và hằng số để lưu trữ các giá trị không thay đổi trong quá trình chạy chương trình.</w:t>
      </w:r>
    </w:p>
    <w:p w14:paraId="366AF775" w14:textId="77777777" w:rsidR="003E110E" w:rsidRDefault="003E110E" w:rsidP="003E110E">
      <w:pPr>
        <w:keepNext/>
        <w:ind w:firstLine="0"/>
      </w:pPr>
      <w:r w:rsidRPr="006031E3">
        <w:rPr>
          <w:noProof/>
          <w:color w:val="000000"/>
          <w:szCs w:val="26"/>
        </w:rPr>
        <w:lastRenderedPageBreak/>
        <w:drawing>
          <wp:inline distT="0" distB="0" distL="0" distR="0" wp14:anchorId="5885DD15" wp14:editId="6C63CF3E">
            <wp:extent cx="5798820" cy="967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9323" cy="967824"/>
                    </a:xfrm>
                    <a:prstGeom prst="rect">
                      <a:avLst/>
                    </a:prstGeom>
                  </pic:spPr>
                </pic:pic>
              </a:graphicData>
            </a:graphic>
          </wp:inline>
        </w:drawing>
      </w:r>
    </w:p>
    <w:p w14:paraId="25002222" w14:textId="1D97DDE0" w:rsidR="0068207E" w:rsidRDefault="003E110E" w:rsidP="003E110E">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2</w:t>
      </w:r>
      <w:r w:rsidR="00000000">
        <w:rPr>
          <w:noProof/>
        </w:rPr>
        <w:fldChar w:fldCharType="end"/>
      </w:r>
      <w:r>
        <w:t xml:space="preserve"> Khai báo biến và hằng số</w:t>
      </w:r>
    </w:p>
    <w:p w14:paraId="2C3EE6DE" w14:textId="1FB1DDC4" w:rsidR="003E110E" w:rsidRDefault="003E110E" w:rsidP="003E110E">
      <w:pPr>
        <w:pStyle w:val="Heading5"/>
        <w:numPr>
          <w:ilvl w:val="0"/>
          <w:numId w:val="16"/>
        </w:numPr>
      </w:pPr>
      <w:r>
        <w:t>Câu điều kiện</w:t>
      </w:r>
    </w:p>
    <w:p w14:paraId="0595681F" w14:textId="7E0F6AC2" w:rsidR="003E110E" w:rsidRDefault="003E110E" w:rsidP="003E110E">
      <w:r w:rsidRPr="003E110E">
        <w:t>ABAP hỗ trợ các câu lệnh điều kiện như IF, ELSE, ELSEIF để thực hiện các quyết định dựa trên điều kiện.</w:t>
      </w:r>
    </w:p>
    <w:p w14:paraId="0868A329" w14:textId="77777777" w:rsidR="003E110E" w:rsidRDefault="003E110E" w:rsidP="003E110E">
      <w:pPr>
        <w:keepNext/>
        <w:ind w:firstLine="0"/>
      </w:pPr>
      <w:r w:rsidRPr="006031E3">
        <w:rPr>
          <w:noProof/>
          <w:color w:val="000000"/>
          <w:szCs w:val="26"/>
        </w:rPr>
        <w:drawing>
          <wp:inline distT="0" distB="0" distL="0" distR="0" wp14:anchorId="0778917D" wp14:editId="76E1AD01">
            <wp:extent cx="5859780" cy="16154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0292" cy="1615581"/>
                    </a:xfrm>
                    <a:prstGeom prst="rect">
                      <a:avLst/>
                    </a:prstGeom>
                  </pic:spPr>
                </pic:pic>
              </a:graphicData>
            </a:graphic>
          </wp:inline>
        </w:drawing>
      </w:r>
    </w:p>
    <w:p w14:paraId="307F9D99" w14:textId="3B4115C8" w:rsidR="003E110E" w:rsidRDefault="003E110E" w:rsidP="003E110E">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3</w:t>
      </w:r>
      <w:r w:rsidR="00000000">
        <w:rPr>
          <w:noProof/>
        </w:rPr>
        <w:fldChar w:fldCharType="end"/>
      </w:r>
      <w:r>
        <w:t xml:space="preserve"> Câu điều kiện</w:t>
      </w:r>
    </w:p>
    <w:p w14:paraId="33926415" w14:textId="56AD5467" w:rsidR="003E110E" w:rsidRDefault="003E110E" w:rsidP="003E110E">
      <w:pPr>
        <w:pStyle w:val="Heading5"/>
        <w:numPr>
          <w:ilvl w:val="0"/>
          <w:numId w:val="16"/>
        </w:numPr>
      </w:pPr>
      <w:r>
        <w:t>Vòng lặp</w:t>
      </w:r>
    </w:p>
    <w:p w14:paraId="528BC517" w14:textId="1F181AB8" w:rsidR="003E110E" w:rsidRPr="003E110E" w:rsidRDefault="003E110E" w:rsidP="003E110E">
      <w:r w:rsidRPr="003E110E">
        <w:t>ABAP cung cấp các cấu trúc lặp như DO, WHILE, FOR để thực hiện các vòng lặp trong chương trình</w:t>
      </w:r>
      <w:r>
        <w:t>.</w:t>
      </w:r>
    </w:p>
    <w:p w14:paraId="6CE155DB" w14:textId="77777777" w:rsidR="003E110E" w:rsidRDefault="003E110E" w:rsidP="003E110E">
      <w:pPr>
        <w:keepNext/>
        <w:ind w:firstLine="0"/>
      </w:pPr>
      <w:r w:rsidRPr="006031E3">
        <w:rPr>
          <w:noProof/>
          <w:color w:val="000000"/>
          <w:szCs w:val="26"/>
        </w:rPr>
        <w:drawing>
          <wp:inline distT="0" distB="0" distL="0" distR="0" wp14:anchorId="6AF83C3D" wp14:editId="1A66B648">
            <wp:extent cx="5913120" cy="1196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3634" cy="1196444"/>
                    </a:xfrm>
                    <a:prstGeom prst="rect">
                      <a:avLst/>
                    </a:prstGeom>
                  </pic:spPr>
                </pic:pic>
              </a:graphicData>
            </a:graphic>
          </wp:inline>
        </w:drawing>
      </w:r>
    </w:p>
    <w:p w14:paraId="7D2816ED" w14:textId="4DF06338" w:rsidR="003E110E" w:rsidRDefault="003E110E" w:rsidP="003E110E">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4</w:t>
      </w:r>
      <w:r w:rsidR="00000000">
        <w:rPr>
          <w:noProof/>
        </w:rPr>
        <w:fldChar w:fldCharType="end"/>
      </w:r>
      <w:r>
        <w:t xml:space="preserve"> Vòng lặp</w:t>
      </w:r>
    </w:p>
    <w:p w14:paraId="1CC53076" w14:textId="3C954AFE" w:rsidR="003E110E" w:rsidRDefault="003E110E" w:rsidP="003E110E">
      <w:pPr>
        <w:pStyle w:val="Heading5"/>
        <w:numPr>
          <w:ilvl w:val="0"/>
          <w:numId w:val="16"/>
        </w:numPr>
      </w:pPr>
      <w:r>
        <w:t>Hàm và phương thức</w:t>
      </w:r>
    </w:p>
    <w:p w14:paraId="466AD780" w14:textId="1756112E" w:rsidR="003E110E" w:rsidRPr="003E110E" w:rsidRDefault="003E110E" w:rsidP="003E110E">
      <w:r w:rsidRPr="003E110E">
        <w:t>Bạn có thể định nghĩa các hàm (FUNCTIONS) và phương thức (METHODS) để tái sử dụng mã lập trình.</w:t>
      </w:r>
    </w:p>
    <w:p w14:paraId="4526F40B" w14:textId="77777777" w:rsidR="003E110E" w:rsidRDefault="003E110E" w:rsidP="003E110E">
      <w:pPr>
        <w:keepNext/>
        <w:ind w:firstLine="0"/>
      </w:pPr>
      <w:r w:rsidRPr="006031E3">
        <w:rPr>
          <w:noProof/>
          <w:color w:val="000000"/>
          <w:szCs w:val="26"/>
        </w:rPr>
        <w:drawing>
          <wp:inline distT="0" distB="0" distL="0" distR="0" wp14:anchorId="40CB0AB5" wp14:editId="772BF41A">
            <wp:extent cx="5989320" cy="1196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9841" cy="1196444"/>
                    </a:xfrm>
                    <a:prstGeom prst="rect">
                      <a:avLst/>
                    </a:prstGeom>
                  </pic:spPr>
                </pic:pic>
              </a:graphicData>
            </a:graphic>
          </wp:inline>
        </w:drawing>
      </w:r>
    </w:p>
    <w:p w14:paraId="72D4BE49" w14:textId="655509AA" w:rsidR="003E110E" w:rsidRDefault="003E110E" w:rsidP="003E110E">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5</w:t>
      </w:r>
      <w:r w:rsidR="00000000">
        <w:rPr>
          <w:noProof/>
        </w:rPr>
        <w:fldChar w:fldCharType="end"/>
      </w:r>
      <w:r>
        <w:t xml:space="preserve"> Hàm và phương thức</w:t>
      </w:r>
    </w:p>
    <w:p w14:paraId="01B72D78" w14:textId="4F1CAB44" w:rsidR="003E110E" w:rsidRDefault="003E110E" w:rsidP="003E110E">
      <w:pPr>
        <w:pStyle w:val="Heading4"/>
      </w:pPr>
      <w:bookmarkStart w:id="39" w:name="_Toc145491537"/>
      <w:r>
        <w:lastRenderedPageBreak/>
        <w:t>Tương tác ABAP với hệ thống SAP</w:t>
      </w:r>
      <w:bookmarkEnd w:id="39"/>
    </w:p>
    <w:p w14:paraId="029ED007" w14:textId="77777777" w:rsidR="003E110E" w:rsidRDefault="003E110E" w:rsidP="003E110E">
      <w:r w:rsidRPr="003E110E">
        <w:t>ABAP tương tác mạnh mẽ với hệ thống SAP, và nó được sử dụng để thực hiện các tác vụ quan trọng như truy cập dữ liệu, xử lý nghiệp vụ, và tương tác với người dùng. Dưới đây là một số cách ABAP tương tác với hệ thố</w:t>
      </w:r>
      <w:r>
        <w:t>ng SAP:</w:t>
      </w:r>
    </w:p>
    <w:p w14:paraId="78A0DCF8" w14:textId="77777777" w:rsidR="003E110E" w:rsidRDefault="003E110E" w:rsidP="003E110E">
      <w:pPr>
        <w:pStyle w:val="ListParagraph"/>
        <w:numPr>
          <w:ilvl w:val="0"/>
          <w:numId w:val="14"/>
        </w:numPr>
      </w:pPr>
      <w:r w:rsidRPr="003E110E">
        <w:t>Truy Cập Dữ Liệu: ABAP có khả năng truy cập và cập nhật dữ liệu trong cơ sở dữ liệu SAP, bao gồm truy vấn và ghi dữ liệu vào các bảng dữ liệ</w:t>
      </w:r>
      <w:r>
        <w:t xml:space="preserve">u. </w:t>
      </w:r>
    </w:p>
    <w:p w14:paraId="73F0037F" w14:textId="77777777" w:rsidR="003E110E" w:rsidRDefault="003E110E" w:rsidP="003E110E">
      <w:pPr>
        <w:pStyle w:val="ListParagraph"/>
        <w:numPr>
          <w:ilvl w:val="0"/>
          <w:numId w:val="14"/>
        </w:numPr>
      </w:pPr>
      <w:r w:rsidRPr="003E110E">
        <w:t>Xử Lý Nghiệp Vụ: ABAP được sử dụng để thực hiện logic nghiệp vụ, tính toán, kiểm tra điều kiện và xử lý sự kiện trong các ứng dụ</w:t>
      </w:r>
      <w:r>
        <w:t xml:space="preserve">ng SAP. </w:t>
      </w:r>
    </w:p>
    <w:p w14:paraId="5D1A2838" w14:textId="77777777" w:rsidR="003E110E" w:rsidRDefault="003E110E" w:rsidP="003E110E">
      <w:pPr>
        <w:pStyle w:val="ListParagraph"/>
        <w:numPr>
          <w:ilvl w:val="0"/>
          <w:numId w:val="14"/>
        </w:numPr>
      </w:pPr>
      <w:r w:rsidRPr="003E110E">
        <w:t>Tương Tác Người Dùng: ABAP được sử dụng để tạo giao diện người dùng, hiển thị thông tin, và xử lý sự kiện từ người dùn</w:t>
      </w:r>
      <w:r>
        <w:t xml:space="preserve">g thông qua các màn hình SAP. </w:t>
      </w:r>
    </w:p>
    <w:p w14:paraId="021B14CB" w14:textId="77777777" w:rsidR="003E110E" w:rsidRDefault="003E110E" w:rsidP="003E110E">
      <w:pPr>
        <w:pStyle w:val="ListParagraph"/>
        <w:numPr>
          <w:ilvl w:val="0"/>
          <w:numId w:val="14"/>
        </w:numPr>
      </w:pPr>
      <w:r w:rsidRPr="003E110E">
        <w:t>Kết Nối Hệ Thống Bên Ngoài: ABAP có thể kết nối với các hệ thống bên ngoài thông qua các giao thức như HTTP, RFC (Remote Fun</w:t>
      </w:r>
      <w:r>
        <w:t xml:space="preserve">ction Call), và Web services. </w:t>
      </w:r>
    </w:p>
    <w:p w14:paraId="7BA2AFDA" w14:textId="77777777" w:rsidR="003E110E" w:rsidRDefault="003E110E" w:rsidP="003E110E">
      <w:pPr>
        <w:pStyle w:val="ListParagraph"/>
        <w:numPr>
          <w:ilvl w:val="0"/>
          <w:numId w:val="14"/>
        </w:numPr>
      </w:pPr>
      <w:r w:rsidRPr="003E110E">
        <w:t xml:space="preserve">Quản Lý Quá Trình: ABAP có khả năng quản lý quá trình làm việc trong hệ thống SAP, bao gồm việc lên lịch, quản lý lỗi, và theo dõi tiến trình. </w:t>
      </w:r>
    </w:p>
    <w:p w14:paraId="19E33A07" w14:textId="3DF1ADBB" w:rsidR="003E110E" w:rsidRPr="003E110E" w:rsidRDefault="003E110E" w:rsidP="003E110E">
      <w:r w:rsidRPr="003E110E">
        <w:t>ABAP là một phần quan trọng của hệ thống SAP và được sử dụng rộng rãi trong việc phát triển các ứng dụng doanh nghiệp và quản lý các quy trình kinh doanh trong môi trường SAP.</w:t>
      </w:r>
    </w:p>
    <w:p w14:paraId="1CDDB0AE" w14:textId="24C36310" w:rsidR="00D01CB3" w:rsidRDefault="003E110E" w:rsidP="00D01CB3">
      <w:pPr>
        <w:pStyle w:val="Heading2"/>
      </w:pPr>
      <w:bookmarkStart w:id="40" w:name="_Toc145491538"/>
      <w:r>
        <w:t>ỨNG DỤNG CỤ THỂ CỦA SAP ABAP</w:t>
      </w:r>
      <w:bookmarkEnd w:id="40"/>
    </w:p>
    <w:p w14:paraId="76BC2C29" w14:textId="47DF9F2A" w:rsidR="003E110E" w:rsidRDefault="003E110E" w:rsidP="003E110E">
      <w:pPr>
        <w:pStyle w:val="Heading3"/>
      </w:pPr>
      <w:bookmarkStart w:id="41" w:name="_Toc145491539"/>
      <w:r>
        <w:t>Quản lý dữ liệu và tạo báo cáo</w:t>
      </w:r>
      <w:bookmarkEnd w:id="41"/>
    </w:p>
    <w:p w14:paraId="68E9DA88" w14:textId="3C619F42" w:rsidR="003E110E" w:rsidRDefault="00D53EEE" w:rsidP="00D53EEE">
      <w:pPr>
        <w:pStyle w:val="Heading5"/>
        <w:numPr>
          <w:ilvl w:val="0"/>
          <w:numId w:val="17"/>
        </w:numPr>
      </w:pPr>
      <w:r>
        <w:t>Ứng dụng quản lý nhân sự (HR)</w:t>
      </w:r>
    </w:p>
    <w:p w14:paraId="52492893" w14:textId="77777777" w:rsidR="00D53EEE" w:rsidRDefault="00D53EEE" w:rsidP="00D53EEE">
      <w:pPr>
        <w:pStyle w:val="ListParagraph"/>
        <w:numPr>
          <w:ilvl w:val="0"/>
          <w:numId w:val="14"/>
        </w:numPr>
      </w:pPr>
      <w:r w:rsidRPr="00D53EEE">
        <w:t>Mục tiêu: Quản lý thông tin nhân sự và tạo báo cáo về nhân sự</w:t>
      </w:r>
      <w:r>
        <w:t xml:space="preserve">. </w:t>
      </w:r>
    </w:p>
    <w:p w14:paraId="76948911" w14:textId="6778CE9C" w:rsidR="00D53EEE" w:rsidRDefault="00D53EEE" w:rsidP="00D53EEE">
      <w:pPr>
        <w:pStyle w:val="ListParagraph"/>
        <w:numPr>
          <w:ilvl w:val="0"/>
          <w:numId w:val="14"/>
        </w:numPr>
      </w:pPr>
      <w:r w:rsidRPr="00D53EEE">
        <w:t>Ứng dụng ABAP: SAP ABAP có thể được sử dụng để lấy dữ liệu từ bảng nhân sự SAP HR và tạo báo cáo như danh sách nhân viên, bảng lương, và thống kê về nhân viên theo các tiêu chí như khu vực, chức vụ, hoặc phòng ban.</w:t>
      </w:r>
    </w:p>
    <w:p w14:paraId="209B2AE3" w14:textId="55AFDB00" w:rsidR="00D53EEE" w:rsidRDefault="00D53EEE" w:rsidP="00D53EEE">
      <w:pPr>
        <w:pStyle w:val="Heading5"/>
        <w:numPr>
          <w:ilvl w:val="0"/>
          <w:numId w:val="17"/>
        </w:numPr>
      </w:pPr>
      <w:r>
        <w:t>Ứng dụng quản lý vật tư (MM)</w:t>
      </w:r>
    </w:p>
    <w:p w14:paraId="5B27C16D" w14:textId="58B9723A" w:rsidR="00D53EEE" w:rsidRDefault="00D53EEE" w:rsidP="00D53EEE">
      <w:pPr>
        <w:pStyle w:val="ListParagraph"/>
        <w:numPr>
          <w:ilvl w:val="0"/>
          <w:numId w:val="14"/>
        </w:numPr>
      </w:pPr>
      <w:r>
        <w:t>Mục tiêu: Quản lý thông tin vật tư và tạo báo cáo về quản lý vật tư.</w:t>
      </w:r>
    </w:p>
    <w:p w14:paraId="1F3446E5" w14:textId="2997D55A" w:rsidR="00D53EEE" w:rsidRDefault="00D53EEE" w:rsidP="00D53EEE">
      <w:pPr>
        <w:pStyle w:val="ListParagraph"/>
        <w:numPr>
          <w:ilvl w:val="0"/>
          <w:numId w:val="14"/>
        </w:numPr>
      </w:pPr>
      <w:r w:rsidRPr="00D53EEE">
        <w:t>Ứng dụng ABAP:</w:t>
      </w:r>
      <w:r>
        <w:t xml:space="preserve"> SAP ABAP có thể được sử dụng để truy vấn thông tin vật tư từ bảng dữ liệu SAP MM và tạo báo cáo về tồn kho, giao dịch mua hàng, hoặc tỷ lệ sử dụng vật tư.</w:t>
      </w:r>
    </w:p>
    <w:p w14:paraId="7D848E85" w14:textId="4FEC0E08" w:rsidR="00D53EEE" w:rsidRDefault="00D53EEE" w:rsidP="00D53EEE">
      <w:pPr>
        <w:pStyle w:val="Heading3"/>
        <w:rPr>
          <w:rFonts w:cs="Times New Roman"/>
          <w:szCs w:val="26"/>
        </w:rPr>
      </w:pPr>
      <w:bookmarkStart w:id="42" w:name="_Toc143862184"/>
      <w:bookmarkStart w:id="43" w:name="_Toc145491540"/>
      <w:r>
        <w:rPr>
          <w:rFonts w:cs="Times New Roman"/>
          <w:szCs w:val="26"/>
        </w:rPr>
        <w:lastRenderedPageBreak/>
        <w:t>Tích hợp với hệ thống khác trong môi trường SAP</w:t>
      </w:r>
      <w:bookmarkEnd w:id="42"/>
      <w:bookmarkEnd w:id="43"/>
    </w:p>
    <w:p w14:paraId="2DE322AC" w14:textId="1F3A0613" w:rsidR="00D53EEE" w:rsidRDefault="00D53EEE" w:rsidP="00D53EEE">
      <w:pPr>
        <w:pStyle w:val="Heading5"/>
        <w:numPr>
          <w:ilvl w:val="0"/>
          <w:numId w:val="20"/>
        </w:numPr>
      </w:pPr>
      <w:r>
        <w:t>Tích hợp tài khoản tài chính</w:t>
      </w:r>
    </w:p>
    <w:p w14:paraId="5ACF1BBE" w14:textId="77777777" w:rsidR="00D53EEE" w:rsidRDefault="00D53EEE" w:rsidP="00D53EEE">
      <w:pPr>
        <w:pStyle w:val="ListParagraph"/>
        <w:numPr>
          <w:ilvl w:val="0"/>
          <w:numId w:val="14"/>
        </w:numPr>
      </w:pPr>
      <w:r w:rsidRPr="00D53EEE">
        <w:t>Mục tiêu:</w:t>
      </w:r>
      <w:r>
        <w:t xml:space="preserve"> Tích hợp dữ liệu tài chính từ SAP ERP vào hệ thống tài khoản tài chính chính của doanh nghiệp.</w:t>
      </w:r>
    </w:p>
    <w:p w14:paraId="56683CC3" w14:textId="3A3EE558" w:rsidR="00D53EEE" w:rsidRDefault="00D53EEE" w:rsidP="00D53EEE">
      <w:pPr>
        <w:pStyle w:val="ListParagraph"/>
        <w:numPr>
          <w:ilvl w:val="0"/>
          <w:numId w:val="14"/>
        </w:numPr>
      </w:pPr>
      <w:r w:rsidRPr="00D53EEE">
        <w:t>Ứng dụng ABAP:</w:t>
      </w:r>
      <w:r>
        <w:t xml:space="preserve"> Sử dụng SAP ABAP để tạo các chương trình tích hợp giữa các module tài chính trong SAP, như SAP FI (Financial Accounting), và hệ thống tài khoản tài chính bên ngoài để chuyển dữ liệu liên quan đến giao dịch tài chính, bao gồm hóa đơn, thanh toán, và chứng từ.</w:t>
      </w:r>
    </w:p>
    <w:p w14:paraId="19F1344B" w14:textId="474C3D7D" w:rsidR="00D53EEE" w:rsidRDefault="00D53EEE" w:rsidP="00D53EEE">
      <w:pPr>
        <w:pStyle w:val="Heading5"/>
        <w:numPr>
          <w:ilvl w:val="0"/>
          <w:numId w:val="20"/>
        </w:numPr>
      </w:pPr>
      <w:r>
        <w:t>Tích hợp CRM (Customer Relationship Management)</w:t>
      </w:r>
    </w:p>
    <w:p w14:paraId="189C4111" w14:textId="77777777" w:rsidR="00D53EEE" w:rsidRDefault="00D53EEE" w:rsidP="00D53EEE">
      <w:pPr>
        <w:pStyle w:val="ListParagraph"/>
        <w:numPr>
          <w:ilvl w:val="0"/>
          <w:numId w:val="14"/>
        </w:numPr>
      </w:pPr>
      <w:r w:rsidRPr="00D53EEE">
        <w:t>Mục tiêu:</w:t>
      </w:r>
      <w:r>
        <w:t xml:space="preserve"> Tích hợp và quản lý thông tin khách hàng và quản lý chiến dịch tiếp thị.</w:t>
      </w:r>
    </w:p>
    <w:p w14:paraId="1007BB0E" w14:textId="32362624" w:rsidR="00D53EEE" w:rsidRPr="00D53EEE" w:rsidRDefault="00D53EEE" w:rsidP="00D53EEE">
      <w:pPr>
        <w:pStyle w:val="ListParagraph"/>
        <w:numPr>
          <w:ilvl w:val="0"/>
          <w:numId w:val="14"/>
        </w:numPr>
      </w:pPr>
      <w:r w:rsidRPr="00D53EEE">
        <w:t>Ứng dụng ABAP:</w:t>
      </w:r>
      <w:r>
        <w:t xml:space="preserve"> ABAP có thể được sử dụng để tích hợp dữ liệu CRM từ SAP CRM và SAP ERP, cho phép quản lý thông tin khách hàng, lịch sử giao dịch, và chi tiết liên quan đến chiến dịch tiếp thị.</w:t>
      </w:r>
    </w:p>
    <w:p w14:paraId="40E0A268" w14:textId="20FC3B65" w:rsidR="00D53EEE" w:rsidRDefault="00D53EEE" w:rsidP="00D53EEE">
      <w:pPr>
        <w:pStyle w:val="Heading3"/>
      </w:pPr>
      <w:bookmarkStart w:id="44" w:name="_Toc145491541"/>
      <w:r>
        <w:t>Tối ưu hóa quy trình làm việc</w:t>
      </w:r>
      <w:bookmarkEnd w:id="44"/>
    </w:p>
    <w:p w14:paraId="077F591A" w14:textId="568CD159" w:rsidR="00D53EEE" w:rsidRDefault="00D53EEE" w:rsidP="00D53EEE">
      <w:pPr>
        <w:pStyle w:val="Heading5"/>
        <w:numPr>
          <w:ilvl w:val="0"/>
          <w:numId w:val="21"/>
        </w:numPr>
      </w:pPr>
      <w:r>
        <w:t>Quản lý quy trình kinh doanh (BPM)</w:t>
      </w:r>
    </w:p>
    <w:p w14:paraId="4AA38DFA" w14:textId="77777777" w:rsidR="00D53EEE" w:rsidRPr="00D53EEE" w:rsidRDefault="00D53EEE" w:rsidP="00D53EEE">
      <w:pPr>
        <w:pStyle w:val="ListParagraph"/>
        <w:numPr>
          <w:ilvl w:val="0"/>
          <w:numId w:val="14"/>
        </w:numPr>
      </w:pPr>
      <w:r w:rsidRPr="00D53EEE">
        <w:t>Mục tiêu: Tự động hóa và tối ưu hóa các quy trình kinh doanh.</w:t>
      </w:r>
    </w:p>
    <w:p w14:paraId="7F8A7BB8" w14:textId="23F7AAC2" w:rsidR="00D53EEE" w:rsidRDefault="00D53EEE" w:rsidP="00D53EEE">
      <w:pPr>
        <w:pStyle w:val="ListParagraph"/>
        <w:numPr>
          <w:ilvl w:val="0"/>
          <w:numId w:val="14"/>
        </w:numPr>
      </w:pPr>
      <w:r w:rsidRPr="00D53EEE">
        <w:t>Ứng dụng ABAP: Sử dụng SAP ABAP để tạo các ứng dụng tùy chỉnh để quản lý quy trình kinh doanh như quy trình đặt hàng, quy trình xử lý yêu cầu nghỉ phép, hoặc quản lý luồng làm việc.</w:t>
      </w:r>
    </w:p>
    <w:p w14:paraId="6F5EAB3E" w14:textId="19E13DBA" w:rsidR="00D53EEE" w:rsidRDefault="00D53EEE" w:rsidP="00D53EEE">
      <w:pPr>
        <w:pStyle w:val="Heading5"/>
        <w:numPr>
          <w:ilvl w:val="0"/>
          <w:numId w:val="21"/>
        </w:numPr>
      </w:pPr>
      <w:r>
        <w:t>Quản lý dự án</w:t>
      </w:r>
    </w:p>
    <w:p w14:paraId="1D58F9AD" w14:textId="77777777" w:rsidR="00D53EEE" w:rsidRPr="00D53EEE" w:rsidRDefault="00D53EEE" w:rsidP="00D53EEE">
      <w:pPr>
        <w:pStyle w:val="ListParagraph"/>
        <w:numPr>
          <w:ilvl w:val="0"/>
          <w:numId w:val="14"/>
        </w:numPr>
      </w:pPr>
      <w:r w:rsidRPr="00D53EEE">
        <w:t>Mục tiêu: Quản lý dự án và theo dõi tiến độ, nguồn lực, và ngân sách.</w:t>
      </w:r>
    </w:p>
    <w:p w14:paraId="796F2308" w14:textId="77777777" w:rsidR="00D53EEE" w:rsidRPr="00D53EEE" w:rsidRDefault="00D53EEE" w:rsidP="00D53EEE">
      <w:pPr>
        <w:pStyle w:val="ListParagraph"/>
        <w:numPr>
          <w:ilvl w:val="0"/>
          <w:numId w:val="14"/>
        </w:numPr>
      </w:pPr>
      <w:r w:rsidRPr="00D53EEE">
        <w:t>Ứng dụng ABAP: ABAP có thể được sử dụng để tạo các ứng dụng quản lý dự án cho việc theo dõi tiến trình dự án, xác định nguồn lực cần thiết và theo dõi ngân sách.</w:t>
      </w:r>
    </w:p>
    <w:p w14:paraId="55446C43" w14:textId="0DC979E0" w:rsidR="00D53EEE" w:rsidRDefault="00D53EEE" w:rsidP="00D53EEE">
      <w:r w:rsidRPr="00AE0981">
        <w:t>Các ví dụ trên là chỉ một phần nhỏ của những ứng dụng cụ thể của SAP ABAP trong môi trường SAP. SAP ABAP là một công cụ mạnh mẽ cho việc phát triển các giải pháp tùy chỉnh để đáp ứng các nhu cầu doanh nghiệp và tối ưu hóa quy trình làm việc.</w:t>
      </w:r>
      <w:r w:rsidRPr="002D5BB4">
        <w:t xml:space="preserve"> </w:t>
      </w:r>
    </w:p>
    <w:p w14:paraId="05554385" w14:textId="23538B42" w:rsidR="00D53EEE" w:rsidRDefault="00D53EEE" w:rsidP="00D53EEE">
      <w:pPr>
        <w:pStyle w:val="Heading2"/>
        <w:rPr>
          <w:rFonts w:eastAsia="Times New Roman"/>
        </w:rPr>
      </w:pPr>
      <w:bookmarkStart w:id="45" w:name="_Toc145491542"/>
      <w:r>
        <w:rPr>
          <w:rFonts w:eastAsia="Times New Roman"/>
        </w:rPr>
        <w:lastRenderedPageBreak/>
        <w:t>Ưu điểm và nhược điểm của SAP ABAP</w:t>
      </w:r>
      <w:bookmarkEnd w:id="45"/>
    </w:p>
    <w:p w14:paraId="512839C5" w14:textId="77777777" w:rsidR="00D53EEE" w:rsidRDefault="00D53EEE" w:rsidP="00D53EEE">
      <w:pPr>
        <w:pStyle w:val="Heading3"/>
      </w:pPr>
      <w:bookmarkStart w:id="46" w:name="_Toc143862186"/>
      <w:bookmarkStart w:id="47" w:name="_Toc145491543"/>
      <w:r>
        <w:t>Ưu điểm của SAP ABAP</w:t>
      </w:r>
      <w:bookmarkEnd w:id="46"/>
      <w:bookmarkEnd w:id="47"/>
    </w:p>
    <w:p w14:paraId="57123399" w14:textId="11FA006D" w:rsidR="00D53EEE" w:rsidRDefault="00D53EEE" w:rsidP="00D53EEE">
      <w:pPr>
        <w:pStyle w:val="Heading4"/>
      </w:pPr>
      <w:bookmarkStart w:id="48" w:name="_Toc145491544"/>
      <w:r>
        <w:t>Đ</w:t>
      </w:r>
      <w:r w:rsidRPr="00480E5B">
        <w:t>ộ tin cậy và bảo mật</w:t>
      </w:r>
      <w:bookmarkEnd w:id="48"/>
    </w:p>
    <w:p w14:paraId="41C1910F" w14:textId="57C9857C" w:rsidR="00D53EEE" w:rsidRDefault="00D53EEE" w:rsidP="00D53EEE">
      <w:r w:rsidRPr="00480E5B">
        <w:t>SAP ABAP là một ngôn ngữ lập trình được phát triển với sự tập trung lớn đến độ tin cậy và bảo mật. Các ứng dụng ABAP thường chạy trong môi trường doanh nghiệp quan trọng, nên tính ổn định và bảo mật dữ liệu là rất quan trọng. SAP cung cấp các cơ chế bảo mật mạnh mẽ như quản lý quyền truy cập, theo dõi sự kiện và ghi log, và mã hóa dữ liệu, giúp bảo vệ hệ thống khỏi các mối đe dọa bảo mật.</w:t>
      </w:r>
    </w:p>
    <w:p w14:paraId="6912C906" w14:textId="6557930E" w:rsidR="00D53EEE" w:rsidRDefault="00D53EEE" w:rsidP="00D53EEE">
      <w:pPr>
        <w:pStyle w:val="Heading4"/>
      </w:pPr>
      <w:bookmarkStart w:id="49" w:name="_Toc145491545"/>
      <w:r w:rsidRPr="00480E5B">
        <w:t>Tích hợp dễ dàng với các ứng dụng SAP khác</w:t>
      </w:r>
      <w:bookmarkEnd w:id="49"/>
    </w:p>
    <w:p w14:paraId="6BB16922" w14:textId="7DE46913" w:rsidR="00D53EEE" w:rsidRDefault="00D53EEE" w:rsidP="00D53EEE">
      <w:r w:rsidRPr="00480E5B">
        <w:t>SAP ABAP được thiết kế để dễ dàng tích hợp với các ứng dụng SAP khác. Hệ thống SAP tự có các giao diện tiêu chuẩn và API (Application Programming Interface) cho phép ABAP tương tác với các mô-đun SAP khác nhau như SAP ERP, SAP CRM, SAP BW, và nhiều hệ thống SAP khác. Điều này giúp tạo ra một hệ thống toàn diện và kết nối chặt chẽ giữa các phần của doanh nghiệp</w:t>
      </w:r>
      <w:r>
        <w:t>.</w:t>
      </w:r>
    </w:p>
    <w:p w14:paraId="3E9FF7F6" w14:textId="1B00A2DF" w:rsidR="00D53EEE" w:rsidRDefault="00D53EEE" w:rsidP="00D53EEE">
      <w:pPr>
        <w:pStyle w:val="Heading3"/>
      </w:pPr>
      <w:bookmarkStart w:id="50" w:name="_Toc145491546"/>
      <w:r>
        <w:t>Nhược điểm của SAP ABAP</w:t>
      </w:r>
      <w:bookmarkEnd w:id="50"/>
    </w:p>
    <w:p w14:paraId="027512CB" w14:textId="1BD7E81F" w:rsidR="00D53EEE" w:rsidRDefault="00D53EEE" w:rsidP="00D53EEE">
      <w:pPr>
        <w:pStyle w:val="Heading4"/>
      </w:pPr>
      <w:bookmarkStart w:id="51" w:name="_Toc145491547"/>
      <w:r w:rsidRPr="00480E5B">
        <w:t>Khả năng mở rộng hạn chế</w:t>
      </w:r>
      <w:bookmarkEnd w:id="51"/>
    </w:p>
    <w:p w14:paraId="6A6BCA28" w14:textId="37DD4C8A" w:rsidR="00D53EEE" w:rsidRDefault="00D53EEE" w:rsidP="00D53EEE">
      <w:r w:rsidRPr="00480E5B">
        <w:t>SAP ABAP thường được sử dụng để phát triển các ứng dụng tùy chỉnh cho môi trường SAP. Điều này có nghĩa rằng nó có khả năng mở rộng hạn chế khi bạn muốn tích hợp nó với các hệ thống không phải của SAP hoặc khi bạn muốn phát triển ứng dụng đa nền tảng. Việc di chuyển ứng dụng ABAP sang các hệ thống khác có thể đòi hỏi nhiều công sức và tài nguyên.</w:t>
      </w:r>
    </w:p>
    <w:p w14:paraId="3FCE2519" w14:textId="3E7D1637" w:rsidR="00D53EEE" w:rsidRDefault="00D53EEE" w:rsidP="00D53EEE">
      <w:pPr>
        <w:pStyle w:val="Heading4"/>
      </w:pPr>
      <w:bookmarkStart w:id="52" w:name="_Toc145491548"/>
      <w:r w:rsidRPr="00480E5B">
        <w:t>Sự phụ thuộc vào ngôn ngữ lập trình ABAP</w:t>
      </w:r>
      <w:bookmarkEnd w:id="52"/>
    </w:p>
    <w:p w14:paraId="5FC9FEAA" w14:textId="55CE09CD" w:rsidR="00D53EEE" w:rsidRDefault="00D53EEE" w:rsidP="00D53EEE">
      <w:r w:rsidRPr="00480E5B">
        <w:t>SAP ABAP là một ngôn ngữ đặc thù, nghĩa là nó chủ yếu được sử dụng trong môi trường SAP. Điều này có nghĩa rằng sự phụ thuộc vào nguồn tài nguyên lập trình viên có kinh nghiệm ABAP có thể là một thách thức. Nếu bạn muốn thực hiện các dự án lớn và phức tạp, việc tìm kiếm và duy trì lập trình viên có kỹ năng ABAP có thể khó khăn</w:t>
      </w:r>
      <w:r>
        <w:t>.</w:t>
      </w:r>
    </w:p>
    <w:p w14:paraId="5C5AD1B1" w14:textId="3233BD38" w:rsidR="00D53EEE" w:rsidRDefault="00D53EEE" w:rsidP="00D53EEE">
      <w:pPr>
        <w:pStyle w:val="Heading4"/>
      </w:pPr>
      <w:bookmarkStart w:id="53" w:name="_Toc145491549"/>
      <w:r w:rsidRPr="00480E5B">
        <w:t>Chi phí và tài nguyên</w:t>
      </w:r>
      <w:bookmarkEnd w:id="53"/>
    </w:p>
    <w:p w14:paraId="1EEA1527" w14:textId="7B22E516" w:rsidR="00D53EEE" w:rsidRDefault="00D53EEE" w:rsidP="00D53EEE">
      <w:r>
        <w:t>SAP ABAP thường đòi hỏi đầu tư lớn trong việc phát triển và duy trì ứng dụng. Nó yêu cầu sự đào tạo và sử dụng lập trình viên chuyên nghiệp, và có thể đòi hỏi các phí liên quan đến giấy phép và hỗ trợ từ SAP. Do đó, việc quản lý tài nguyên và ngân sách cho các dự án ABAP có thể là một thách thức.</w:t>
      </w:r>
    </w:p>
    <w:p w14:paraId="79199A61" w14:textId="77777777" w:rsidR="00D53EEE" w:rsidRPr="00480E5B" w:rsidRDefault="00D53EEE" w:rsidP="00D53EEE">
      <w:r w:rsidRPr="00480E5B">
        <w:rPr>
          <w:b/>
          <w:bCs/>
        </w:rPr>
        <w:lastRenderedPageBreak/>
        <w:t>Tóm lại,</w:t>
      </w:r>
      <w:r>
        <w:t xml:space="preserve"> SAP ABAP là một công cụ mạnh mẽ cho việc phát triển và quản lý ứng dụng doanh nghiệp trong môi trường SAP, nhưng nó cũng có nhược điểm và thách thức của riêng nó, đặc biệt trong việc tích hợp và mở rộng ứng dụng.</w:t>
      </w:r>
    </w:p>
    <w:p w14:paraId="04BB6512" w14:textId="77777777" w:rsidR="00D53EEE" w:rsidRDefault="00D53EEE" w:rsidP="00D53EEE"/>
    <w:p w14:paraId="05EED73A" w14:textId="77777777" w:rsidR="00D53EEE" w:rsidRPr="00D53EEE" w:rsidRDefault="00D53EEE" w:rsidP="00D53EEE"/>
    <w:p w14:paraId="44F0B425" w14:textId="77777777" w:rsidR="00D53EEE" w:rsidRPr="00D53EEE" w:rsidRDefault="00D53EEE" w:rsidP="00D53EEE"/>
    <w:p w14:paraId="3EEF0913" w14:textId="77777777" w:rsidR="00D53EEE" w:rsidRPr="00D53EEE" w:rsidRDefault="00D53EEE" w:rsidP="00D53EEE"/>
    <w:p w14:paraId="7109C4BC" w14:textId="3E863C8A" w:rsidR="00D53EEE" w:rsidRPr="00D53EEE" w:rsidRDefault="00D53EEE" w:rsidP="00D53EEE">
      <w:pPr>
        <w:pStyle w:val="ListParagraph"/>
        <w:ind w:firstLine="0"/>
      </w:pPr>
    </w:p>
    <w:p w14:paraId="7348215D" w14:textId="77777777" w:rsidR="00D53EEE" w:rsidRPr="00D53EEE" w:rsidRDefault="00D53EEE" w:rsidP="00D53EEE"/>
    <w:p w14:paraId="694E4C2C" w14:textId="77777777" w:rsidR="00D53EEE" w:rsidRPr="00D53EEE" w:rsidRDefault="00D53EEE" w:rsidP="00D53EEE"/>
    <w:p w14:paraId="502678FD" w14:textId="77777777" w:rsidR="00960306" w:rsidRDefault="00960306" w:rsidP="00577547">
      <w:pPr>
        <w:spacing w:before="120" w:line="240" w:lineRule="auto"/>
        <w:rPr>
          <w:rStyle w:val="Emphasis"/>
          <w:rFonts w:eastAsia="Times New Roman" w:cs="Times New Roman"/>
          <w:b/>
          <w:i w:val="0"/>
          <w:szCs w:val="26"/>
        </w:rPr>
      </w:pPr>
      <w:r>
        <w:rPr>
          <w:rStyle w:val="Emphasis"/>
          <w:b/>
          <w:i w:val="0"/>
          <w:szCs w:val="26"/>
        </w:rPr>
        <w:br w:type="page"/>
      </w:r>
    </w:p>
    <w:p w14:paraId="6EFC5EE5" w14:textId="6B6F956C" w:rsidR="002256E6" w:rsidRDefault="00D53EEE" w:rsidP="00D53EEE">
      <w:pPr>
        <w:pStyle w:val="Heading1"/>
        <w:rPr>
          <w:rStyle w:val="Emphasis"/>
          <w:i w:val="0"/>
          <w:iCs w:val="0"/>
        </w:rPr>
      </w:pPr>
      <w:bookmarkStart w:id="54" w:name="_Toc145491550"/>
      <w:r w:rsidRPr="00D53EEE">
        <w:rPr>
          <w:rStyle w:val="Emphasis"/>
          <w:i w:val="0"/>
          <w:iCs w:val="0"/>
        </w:rPr>
        <w:lastRenderedPageBreak/>
        <w:t>PHÂN TÍCH VÀ TRIỂN KHAI HỆ THỐNG</w:t>
      </w:r>
      <w:bookmarkEnd w:id="54"/>
    </w:p>
    <w:p w14:paraId="32C43A09" w14:textId="49A01F94" w:rsidR="007A1223" w:rsidRDefault="00EE11CC" w:rsidP="007A1223">
      <w:pPr>
        <w:pStyle w:val="Heading2"/>
      </w:pPr>
      <w:bookmarkStart w:id="55" w:name="_Toc145491551"/>
      <w:r>
        <w:t>BÀI TOÁN TẠO BÁO CÁO ALV (SAP ABAP)</w:t>
      </w:r>
      <w:bookmarkEnd w:id="55"/>
    </w:p>
    <w:p w14:paraId="1EE855D9" w14:textId="1D3CAF57" w:rsidR="00EE11CC" w:rsidRDefault="00EE11CC" w:rsidP="00EE11CC">
      <w:pPr>
        <w:pStyle w:val="Heading3"/>
      </w:pPr>
      <w:bookmarkStart w:id="56" w:name="_Toc145491552"/>
      <w:r>
        <w:t>Mô tả bài toán</w:t>
      </w:r>
      <w:bookmarkEnd w:id="56"/>
    </w:p>
    <w:p w14:paraId="371B4504" w14:textId="79188A77" w:rsidR="00874C4F" w:rsidRDefault="00153D65" w:rsidP="00874C4F">
      <w:r>
        <w:t xml:space="preserve">Chương trình dưới đây là </w:t>
      </w:r>
      <w:r>
        <w:t xml:space="preserve">khai báo và </w:t>
      </w:r>
      <w:r>
        <w:t>truy xuất dữ liệu</w:t>
      </w:r>
      <w:r>
        <w:t xml:space="preserve"> từ database</w:t>
      </w:r>
      <w:r>
        <w:t xml:space="preserve">, </w:t>
      </w:r>
      <w:r w:rsidR="00874C4F">
        <w:t>để giúp tạo danh sách hoá đơn đơn giản. Chương trình được thực hiện bằng ngôn ngữ SAP ABAP.</w:t>
      </w:r>
    </w:p>
    <w:p w14:paraId="3D84F20A" w14:textId="4E910EC2" w:rsidR="00874C4F" w:rsidRPr="00EE11CC" w:rsidRDefault="00874C4F" w:rsidP="00874C4F">
      <w:r>
        <w:t>Vì lý do bảo mật của công ty, nên em không được phép trình bày mã nguồn trực tiếp với giám thị. Mong thầy cô bỏ qua.</w:t>
      </w:r>
    </w:p>
    <w:p w14:paraId="348CEAD2" w14:textId="1FA4C795" w:rsidR="00EE11CC" w:rsidRDefault="00EE11CC" w:rsidP="00EE11CC">
      <w:pPr>
        <w:pStyle w:val="Heading3"/>
      </w:pPr>
      <w:bookmarkStart w:id="57" w:name="_Toc145491553"/>
      <w:r>
        <w:t>Chương trình xử lý</w:t>
      </w:r>
      <w:bookmarkEnd w:id="57"/>
    </w:p>
    <w:p w14:paraId="7ED6EAF1" w14:textId="77777777" w:rsidR="00EE11CC" w:rsidRDefault="00EE11CC" w:rsidP="00EE11CC">
      <w:pPr>
        <w:ind w:firstLine="0"/>
      </w:pPr>
      <w:r>
        <w:rPr>
          <w:noProof/>
        </w:rPr>
        <w:drawing>
          <wp:inline distT="0" distB="0" distL="0" distR="0" wp14:anchorId="43F6B0C3" wp14:editId="7A0B528C">
            <wp:extent cx="5760720" cy="3220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20720"/>
                    </a:xfrm>
                    <a:prstGeom prst="rect">
                      <a:avLst/>
                    </a:prstGeom>
                    <a:noFill/>
                    <a:ln>
                      <a:noFill/>
                    </a:ln>
                  </pic:spPr>
                </pic:pic>
              </a:graphicData>
            </a:graphic>
          </wp:inline>
        </w:drawing>
      </w:r>
    </w:p>
    <w:p w14:paraId="0F896AA9" w14:textId="7191BB9A" w:rsidR="00EE11CC" w:rsidRDefault="00EE11CC" w:rsidP="00EE11CC">
      <w:pPr>
        <w:ind w:firstLine="0"/>
      </w:pPr>
      <w:r>
        <w:rPr>
          <w:noProof/>
        </w:rPr>
        <w:drawing>
          <wp:inline distT="0" distB="0" distL="0" distR="0" wp14:anchorId="35F8D59F" wp14:editId="6933CD11">
            <wp:extent cx="5759450" cy="3495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8726" cy="3500669"/>
                    </a:xfrm>
                    <a:prstGeom prst="rect">
                      <a:avLst/>
                    </a:prstGeom>
                    <a:noFill/>
                    <a:ln>
                      <a:noFill/>
                    </a:ln>
                  </pic:spPr>
                </pic:pic>
              </a:graphicData>
            </a:graphic>
          </wp:inline>
        </w:drawing>
      </w:r>
    </w:p>
    <w:p w14:paraId="7A9D9AB8" w14:textId="2CDED6C0" w:rsidR="00EE11CC" w:rsidRDefault="00EE11CC" w:rsidP="00EE11CC">
      <w:pPr>
        <w:ind w:firstLine="0"/>
      </w:pPr>
      <w:r>
        <w:rPr>
          <w:noProof/>
        </w:rPr>
        <w:lastRenderedPageBreak/>
        <w:drawing>
          <wp:inline distT="0" distB="0" distL="0" distR="0" wp14:anchorId="5E3F48F5" wp14:editId="3196827C">
            <wp:extent cx="5760720" cy="4480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14:paraId="23523C07" w14:textId="29485398" w:rsidR="00EE11CC" w:rsidRDefault="00EE11CC" w:rsidP="00EE11CC">
      <w:pPr>
        <w:ind w:firstLine="0"/>
      </w:pPr>
      <w:r>
        <w:rPr>
          <w:noProof/>
        </w:rPr>
        <w:drawing>
          <wp:inline distT="0" distB="0" distL="0" distR="0" wp14:anchorId="71D7C370" wp14:editId="26FD512F">
            <wp:extent cx="5760720" cy="4632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632960"/>
                    </a:xfrm>
                    <a:prstGeom prst="rect">
                      <a:avLst/>
                    </a:prstGeom>
                    <a:noFill/>
                    <a:ln>
                      <a:noFill/>
                    </a:ln>
                  </pic:spPr>
                </pic:pic>
              </a:graphicData>
            </a:graphic>
          </wp:inline>
        </w:drawing>
      </w:r>
    </w:p>
    <w:p w14:paraId="56BBBD7E" w14:textId="3A2E5C2B" w:rsidR="00EE11CC" w:rsidRDefault="00EE11CC" w:rsidP="00EE11CC">
      <w:pPr>
        <w:ind w:firstLine="0"/>
      </w:pPr>
      <w:r>
        <w:rPr>
          <w:noProof/>
        </w:rPr>
        <w:lastRenderedPageBreak/>
        <w:drawing>
          <wp:inline distT="0" distB="0" distL="0" distR="0" wp14:anchorId="5DFCAC5D" wp14:editId="7F0D3EC7">
            <wp:extent cx="5760720" cy="383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830320"/>
                    </a:xfrm>
                    <a:prstGeom prst="rect">
                      <a:avLst/>
                    </a:prstGeom>
                    <a:noFill/>
                    <a:ln>
                      <a:noFill/>
                    </a:ln>
                  </pic:spPr>
                </pic:pic>
              </a:graphicData>
            </a:graphic>
          </wp:inline>
        </w:drawing>
      </w:r>
    </w:p>
    <w:p w14:paraId="1F92AB79" w14:textId="07DFD1BB" w:rsidR="00EE11CC" w:rsidRDefault="00EE11CC" w:rsidP="00EE11CC">
      <w:pPr>
        <w:pStyle w:val="Heading3"/>
      </w:pPr>
      <w:bookmarkStart w:id="58" w:name="_Toc145491554"/>
      <w:r>
        <w:t>Kết quả</w:t>
      </w:r>
      <w:bookmarkEnd w:id="58"/>
      <w:r>
        <w:t xml:space="preserve"> </w:t>
      </w:r>
    </w:p>
    <w:p w14:paraId="307D9D6B" w14:textId="2A4ABEE0" w:rsidR="00EE11CC" w:rsidRPr="00EE11CC" w:rsidRDefault="00EE11CC" w:rsidP="00EE11CC">
      <w:pPr>
        <w:ind w:firstLine="0"/>
      </w:pPr>
      <w:r>
        <w:rPr>
          <w:noProof/>
        </w:rPr>
        <w:drawing>
          <wp:inline distT="0" distB="0" distL="0" distR="0" wp14:anchorId="68C27A94" wp14:editId="021D7F1D">
            <wp:extent cx="5760720" cy="4815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15840"/>
                    </a:xfrm>
                    <a:prstGeom prst="rect">
                      <a:avLst/>
                    </a:prstGeom>
                    <a:noFill/>
                    <a:ln>
                      <a:noFill/>
                    </a:ln>
                  </pic:spPr>
                </pic:pic>
              </a:graphicData>
            </a:graphic>
          </wp:inline>
        </w:drawing>
      </w:r>
    </w:p>
    <w:p w14:paraId="5F54CBAD" w14:textId="1B4C5937" w:rsidR="007A1223" w:rsidRPr="007A1223" w:rsidRDefault="007A1223" w:rsidP="007A1223">
      <w:pPr>
        <w:pStyle w:val="Heading2"/>
      </w:pPr>
      <w:bookmarkStart w:id="59" w:name="_Toc145491555"/>
      <w:r>
        <w:lastRenderedPageBreak/>
        <w:t xml:space="preserve">MÔ PHỎNG MÔ HÌNH SAP ERP </w:t>
      </w:r>
      <w:r w:rsidR="00EE11CC">
        <w:t>(</w:t>
      </w:r>
      <w:r>
        <w:t>JAVA</w:t>
      </w:r>
      <w:r w:rsidR="00EE11CC">
        <w:t>)</w:t>
      </w:r>
      <w:bookmarkEnd w:id="59"/>
    </w:p>
    <w:p w14:paraId="38366577" w14:textId="502979A4" w:rsidR="00D53EEE" w:rsidRPr="00D53EEE" w:rsidRDefault="007A1223" w:rsidP="008063EB">
      <w:pPr>
        <w:pStyle w:val="Heading3"/>
      </w:pPr>
      <w:bookmarkStart w:id="60" w:name="_Toc145491556"/>
      <w:r>
        <w:rPr>
          <w:rStyle w:val="Emphasis"/>
          <w:iCs w:val="0"/>
        </w:rPr>
        <w:t>Phân tích thiết kế</w:t>
      </w:r>
      <w:bookmarkEnd w:id="60"/>
    </w:p>
    <w:p w14:paraId="6BD325D9" w14:textId="15B1FB7F" w:rsidR="00623702" w:rsidRDefault="00D53EEE" w:rsidP="008063EB">
      <w:pPr>
        <w:pStyle w:val="Heading4"/>
      </w:pPr>
      <w:bookmarkStart w:id="61" w:name="_Toc145491557"/>
      <w:r>
        <w:t>Mô tả bài toán</w:t>
      </w:r>
      <w:bookmarkEnd w:id="61"/>
    </w:p>
    <w:p w14:paraId="680A013D" w14:textId="3AD21203" w:rsidR="00D53EEE" w:rsidRDefault="00D53EEE" w:rsidP="008D7259">
      <w:pPr>
        <w:pStyle w:val="Heading5"/>
        <w:numPr>
          <w:ilvl w:val="0"/>
          <w:numId w:val="29"/>
        </w:numPr>
      </w:pPr>
      <w:r>
        <w:t>Giới thiệu</w:t>
      </w:r>
    </w:p>
    <w:p w14:paraId="58EDBB31" w14:textId="7B716B75" w:rsidR="000564BF" w:rsidRDefault="008063EB" w:rsidP="000564BF">
      <w:r>
        <w:t>Để mọi người hiểu biết thêm về SAP ERP, em đã</w:t>
      </w:r>
      <w:r w:rsidR="000564BF" w:rsidRPr="00A9072C">
        <w:t xml:space="preserve"> phát triển một </w:t>
      </w:r>
      <w:r w:rsidR="000564BF">
        <w:t>chương trình</w:t>
      </w:r>
      <w:r w:rsidR="000564BF" w:rsidRPr="00A9072C">
        <w:t xml:space="preserve"> quản lý </w:t>
      </w:r>
      <w:r w:rsidR="000564BF">
        <w:t>quá trình hoạt động của một công ty bán hàng trực tuyến</w:t>
      </w:r>
      <w:r w:rsidR="000564BF" w:rsidRPr="00A9072C">
        <w:t xml:space="preserve">. </w:t>
      </w:r>
      <w:r w:rsidR="000564BF">
        <w:t>Chương trình sẽ mô phỏng một hệ thống quản trị tài nguyên doanh nghiệp (SAP ERP) thực tế</w:t>
      </w:r>
      <w:r w:rsidR="000564BF" w:rsidRPr="00A9072C">
        <w:t>.</w:t>
      </w:r>
      <w:r w:rsidR="000564BF">
        <w:t xml:space="preserve"> Gồm quá trình khi khách đã đặt hàng, xử lý đơn hàng, quản lý và thống kê kho, thống kê tài chính.</w:t>
      </w:r>
    </w:p>
    <w:p w14:paraId="7170A9CB" w14:textId="68C4A6D7" w:rsidR="000564BF" w:rsidRDefault="000564BF" w:rsidP="008D7259">
      <w:pPr>
        <w:pStyle w:val="Heading5"/>
        <w:numPr>
          <w:ilvl w:val="0"/>
          <w:numId w:val="29"/>
        </w:numPr>
      </w:pPr>
      <w:r>
        <w:t>Mô tả</w:t>
      </w:r>
    </w:p>
    <w:p w14:paraId="26CC925E" w14:textId="3F2E5BC9" w:rsidR="000564BF" w:rsidRDefault="000564BF" w:rsidP="000564BF">
      <w:r>
        <w:t>Bài toán tập trung vào mô phỏng 2 module chính của 1 hệ thống công ty bán hàng là kho và kế toán tài chính.</w:t>
      </w:r>
    </w:p>
    <w:p w14:paraId="6455C20D" w14:textId="60A15A6B" w:rsidR="000564BF" w:rsidRDefault="000564BF" w:rsidP="000564BF">
      <w:pPr>
        <w:pStyle w:val="ListParagraph"/>
        <w:numPr>
          <w:ilvl w:val="0"/>
          <w:numId w:val="14"/>
        </w:numPr>
      </w:pPr>
      <w:r w:rsidRPr="000564BF">
        <w:t>Hệ thống quản lý kho cho phép quản lý hàng tồn kho, chính sách về giá, nhập xuất kho… Đồng thời kết hợp chặt chẽ với việc đặt hàng và bán hàng</w:t>
      </w:r>
      <w:r>
        <w:t>.</w:t>
      </w:r>
    </w:p>
    <w:p w14:paraId="29169B75" w14:textId="56F441C7" w:rsidR="000564BF" w:rsidRPr="000564BF" w:rsidRDefault="000564BF" w:rsidP="000564BF">
      <w:pPr>
        <w:pStyle w:val="ListParagraph"/>
        <w:numPr>
          <w:ilvl w:val="0"/>
          <w:numId w:val="14"/>
        </w:numPr>
      </w:pPr>
      <w:r>
        <w:t xml:space="preserve">Quản lý tài chính: </w:t>
      </w:r>
      <w:r w:rsidRPr="000564BF">
        <w:t>Cho phép quản lý các hoạt động tài chính kế toán như</w:t>
      </w:r>
      <w:r>
        <w:t xml:space="preserve"> doanh số dự kiến, doanh số bán ra, thống kê hàng tồn, …</w:t>
      </w:r>
    </w:p>
    <w:p w14:paraId="3AD5BE34" w14:textId="1726F5CF" w:rsidR="00D53EEE" w:rsidRDefault="000564BF" w:rsidP="008D7259">
      <w:pPr>
        <w:pStyle w:val="Heading5"/>
        <w:numPr>
          <w:ilvl w:val="0"/>
          <w:numId w:val="29"/>
        </w:numPr>
      </w:pPr>
      <w:r>
        <w:t>Hạn chế lớn</w:t>
      </w:r>
    </w:p>
    <w:p w14:paraId="4119D59E" w14:textId="27292290" w:rsidR="000564BF" w:rsidRPr="000564BF" w:rsidRDefault="000564BF" w:rsidP="000564BF">
      <w:r>
        <w:t>Vì đáp ứng yêu cầu về bảo mật của công ty, việc trình bày chương trình với ngôn ngữ chính là ABAP không được phép. Nên em sẽ mô phỏng lại hệ thống này thông qua ngôn ngữ Java. Với mục đích nhằm cho mọi người hiểu được một hệ thống SAP ERP trong thực tế sẽ cơ bản vận hành như thế nào.</w:t>
      </w:r>
    </w:p>
    <w:p w14:paraId="1E5FDA17" w14:textId="2643A843" w:rsidR="00623702" w:rsidRDefault="000564BF" w:rsidP="008D7259">
      <w:pPr>
        <w:pStyle w:val="Heading4"/>
      </w:pPr>
      <w:bookmarkStart w:id="62" w:name="_Toc145491558"/>
      <w:r>
        <w:t>Yêu cầu hệ thống</w:t>
      </w:r>
      <w:bookmarkEnd w:id="62"/>
    </w:p>
    <w:p w14:paraId="0C9AD448" w14:textId="50BA3DAE" w:rsidR="000564BF" w:rsidRDefault="000564BF" w:rsidP="008D7259">
      <w:pPr>
        <w:pStyle w:val="Heading5"/>
        <w:numPr>
          <w:ilvl w:val="0"/>
          <w:numId w:val="22"/>
        </w:numPr>
      </w:pPr>
      <w:r>
        <w:t>Yêu cầu chức năng</w:t>
      </w:r>
    </w:p>
    <w:p w14:paraId="5312947C" w14:textId="39CE19A0" w:rsidR="000564BF" w:rsidRDefault="00206A1A" w:rsidP="008D7259">
      <w:r>
        <w:t>Mua hàng</w:t>
      </w:r>
      <w:r w:rsidR="008D7259">
        <w:t xml:space="preserve">: </w:t>
      </w:r>
    </w:p>
    <w:p w14:paraId="1B3B96F2" w14:textId="5A86579D" w:rsidR="00206A1A" w:rsidRDefault="00206A1A" w:rsidP="00206A1A">
      <w:pPr>
        <w:pStyle w:val="ListParagraph"/>
        <w:numPr>
          <w:ilvl w:val="0"/>
          <w:numId w:val="14"/>
        </w:numPr>
      </w:pPr>
      <w:r>
        <w:t>Đăng nhập: khách hàng phải đăng nhập vào trang bán hàng của công ty để có thể lưu trữ thông tin cá nhân khi mua hàng.</w:t>
      </w:r>
    </w:p>
    <w:p w14:paraId="6EDBF55A" w14:textId="1FBBF835" w:rsidR="00206A1A" w:rsidRDefault="00206A1A" w:rsidP="00206A1A">
      <w:pPr>
        <w:pStyle w:val="ListParagraph"/>
        <w:numPr>
          <w:ilvl w:val="0"/>
          <w:numId w:val="14"/>
        </w:numPr>
      </w:pPr>
      <w:r>
        <w:t>Tương tác với giỏ hàng: Khách hàng có thể chọn thêm sản phẩm vào giỏ hàng, hoặc xóa sản phẩm ra khỏi gió. Điều chỉnh số lượng mong muốn.</w:t>
      </w:r>
    </w:p>
    <w:p w14:paraId="092DCBB8" w14:textId="7791B82E" w:rsidR="00206A1A" w:rsidRDefault="00206A1A" w:rsidP="00206A1A">
      <w:pPr>
        <w:pStyle w:val="ListParagraph"/>
        <w:numPr>
          <w:ilvl w:val="0"/>
          <w:numId w:val="14"/>
        </w:numPr>
      </w:pPr>
      <w:r>
        <w:t>Đặt hàng: Khách hàng chọn những sản phấm quyết định mua trong giỏ hàng và tiến hành đặt hàng. Hệ thống sẽ tự động tạo hóa đơn đặt hàng và gửi cho module quản ý khác trong hệ thống công ty.</w:t>
      </w:r>
    </w:p>
    <w:p w14:paraId="2D1797E6" w14:textId="77777777" w:rsidR="00206A1A" w:rsidRDefault="00206A1A" w:rsidP="00206A1A">
      <w:pPr>
        <w:pStyle w:val="ListParagraph"/>
        <w:numPr>
          <w:ilvl w:val="0"/>
          <w:numId w:val="14"/>
        </w:numPr>
      </w:pPr>
      <w:r>
        <w:lastRenderedPageBreak/>
        <w:t>Xác nhận đơn hàng: Đơn hàng sẽ được chuyển cho hệ thống SAP ERP của công ty. Qua những module xử lý sẽ gửi lại tin nhắn xác nhận đơn hàng có thành công hay không tới khác hàng.</w:t>
      </w:r>
    </w:p>
    <w:p w14:paraId="776CD06C" w14:textId="33904C64" w:rsidR="00206A1A" w:rsidRDefault="00206A1A" w:rsidP="008D7259">
      <w:r>
        <w:t>Module Kho</w:t>
      </w:r>
      <w:r w:rsidR="008D7259">
        <w:t>:</w:t>
      </w:r>
    </w:p>
    <w:p w14:paraId="490F7727" w14:textId="77777777" w:rsidR="00291723" w:rsidRDefault="00291723" w:rsidP="00291723">
      <w:pPr>
        <w:pStyle w:val="ListParagraph"/>
        <w:numPr>
          <w:ilvl w:val="0"/>
          <w:numId w:val="14"/>
        </w:numPr>
      </w:pPr>
      <w:r>
        <w:t>Quản lý hàng hóa: Thực hiện các thao tác nhập kho, cập nhật, xóa hàng hóa trong kho. Lập phiếu nhập kho.</w:t>
      </w:r>
    </w:p>
    <w:p w14:paraId="1ED8AE80" w14:textId="77777777" w:rsidR="00291723" w:rsidRDefault="00291723" w:rsidP="00291723">
      <w:pPr>
        <w:pStyle w:val="ListParagraph"/>
        <w:numPr>
          <w:ilvl w:val="0"/>
          <w:numId w:val="14"/>
        </w:numPr>
      </w:pPr>
      <w:r>
        <w:t>Xác nhận đơn hàng: Đơn hàng đã được đặt sẽ gửi tới module kho, module sẽ xác nhận thành công nếu hàng hóa trong kho đủ điều kiện đáp ứng đơn hàng đã được đặt.</w:t>
      </w:r>
    </w:p>
    <w:p w14:paraId="03303911" w14:textId="77777777" w:rsidR="00291723" w:rsidRDefault="00291723" w:rsidP="00291723">
      <w:pPr>
        <w:pStyle w:val="ListParagraph"/>
        <w:numPr>
          <w:ilvl w:val="0"/>
          <w:numId w:val="14"/>
        </w:numPr>
      </w:pPr>
      <w:r w:rsidRPr="00291723">
        <w:t>Tự động tính giá xuất kho theo qui định của doanh nghiệp</w:t>
      </w:r>
      <w:r>
        <w:t>.</w:t>
      </w:r>
    </w:p>
    <w:p w14:paraId="2C53B3C6" w14:textId="023A45F4" w:rsidR="00206A1A" w:rsidRDefault="00291723" w:rsidP="00291723">
      <w:pPr>
        <w:pStyle w:val="ListParagraph"/>
        <w:numPr>
          <w:ilvl w:val="0"/>
          <w:numId w:val="14"/>
        </w:numPr>
      </w:pPr>
      <w:r>
        <w:t xml:space="preserve">Thống kê </w:t>
      </w:r>
      <w:r w:rsidRPr="00291723">
        <w:t>tình hình nhập xuất tồn theo từng kho, từng hàng hóa</w:t>
      </w:r>
      <w:r>
        <w:t>.</w:t>
      </w:r>
    </w:p>
    <w:p w14:paraId="109A55DE" w14:textId="2556797A" w:rsidR="00291723" w:rsidRDefault="00291723" w:rsidP="008D7259">
      <w:r>
        <w:t>Module quản lý tài chính (kế toán)</w:t>
      </w:r>
      <w:r w:rsidR="008D7259">
        <w:t>:</w:t>
      </w:r>
    </w:p>
    <w:p w14:paraId="740020C6" w14:textId="78DCABC6" w:rsidR="00291723" w:rsidRDefault="00291723" w:rsidP="00291723">
      <w:pPr>
        <w:pStyle w:val="ListParagraph"/>
        <w:numPr>
          <w:ilvl w:val="0"/>
          <w:numId w:val="14"/>
        </w:numPr>
      </w:pPr>
      <w:r>
        <w:t>Kế toán kho: Lập phiếu nhập kho, quản lý hàng tồn, tính chi phí hàng hóa ước tính khi xuất kho, k</w:t>
      </w:r>
      <w:r w:rsidRPr="00291723">
        <w:t>ết xuất các báo cáo liên quan và theo nghiệp vụ quản lý của doanh nghiệp.</w:t>
      </w:r>
    </w:p>
    <w:p w14:paraId="44B6CF2E" w14:textId="013A1D97" w:rsidR="00291723" w:rsidRDefault="00291723" w:rsidP="00291723">
      <w:pPr>
        <w:pStyle w:val="ListParagraph"/>
        <w:numPr>
          <w:ilvl w:val="0"/>
          <w:numId w:val="14"/>
        </w:numPr>
      </w:pPr>
      <w:r>
        <w:t xml:space="preserve">Kế toán bán hàng: </w:t>
      </w:r>
      <w:r w:rsidRPr="00291723">
        <w:t>Lập và in các phiếu bán hàng, bán thành phẩm, theo dõi doanh thu</w:t>
      </w:r>
      <w:r>
        <w:t xml:space="preserve">. </w:t>
      </w:r>
      <w:r w:rsidRPr="00291723">
        <w:t>Lập các chứng từ thanh toán tiền bán hàng đối với từng khách hàng,</w:t>
      </w:r>
      <w:r>
        <w:t xml:space="preserve"> </w:t>
      </w:r>
      <w:r w:rsidRPr="00291723">
        <w:t>Kết xuất các báo cáo liên quan và theo nghiệp vụ quản lý của doanh nghiệp.</w:t>
      </w:r>
    </w:p>
    <w:p w14:paraId="2D8DE26E" w14:textId="098C613A" w:rsidR="00291723" w:rsidRDefault="00291723" w:rsidP="00291723">
      <w:pPr>
        <w:pStyle w:val="ListParagraph"/>
        <w:numPr>
          <w:ilvl w:val="0"/>
          <w:numId w:val="14"/>
        </w:numPr>
      </w:pPr>
      <w:r>
        <w:t xml:space="preserve">Tổng hợp: </w:t>
      </w:r>
      <w:r w:rsidRPr="00291723">
        <w:t>Xác định kết quả kinh doanh và tính lãi lỗ.</w:t>
      </w:r>
    </w:p>
    <w:p w14:paraId="697AAD28" w14:textId="38942731" w:rsidR="00867F23" w:rsidRDefault="00867F23" w:rsidP="008D7259">
      <w:pPr>
        <w:pStyle w:val="Heading5"/>
        <w:numPr>
          <w:ilvl w:val="0"/>
          <w:numId w:val="22"/>
        </w:numPr>
      </w:pPr>
      <w:r>
        <w:t>Yêu cầu phi chức năng</w:t>
      </w:r>
    </w:p>
    <w:p w14:paraId="4E137D7E" w14:textId="7BF61873" w:rsidR="00867F23" w:rsidRPr="00867F23" w:rsidRDefault="00867F23" w:rsidP="00867F23">
      <w:pPr>
        <w:pStyle w:val="ListParagraph"/>
        <w:numPr>
          <w:ilvl w:val="0"/>
          <w:numId w:val="14"/>
        </w:numPr>
      </w:pPr>
      <w:r>
        <w:t>Tính liên thông giữa các module: đảm báo các module trong hệ thống phải hoạt động đồng bộ với nhau, nhằm đảm bảo tính đúng đắng của dữ liệu.</w:t>
      </w:r>
    </w:p>
    <w:p w14:paraId="03E31B1E" w14:textId="59849D97" w:rsidR="00867F23" w:rsidRPr="00997D65" w:rsidRDefault="00867F23" w:rsidP="00867F23">
      <w:pPr>
        <w:pStyle w:val="ListParagraph"/>
        <w:numPr>
          <w:ilvl w:val="0"/>
          <w:numId w:val="14"/>
        </w:numPr>
      </w:pPr>
      <w:r w:rsidRPr="00997D65">
        <w:t>Bảo mật dữ liệu: Hệ thống cần đảm bảo tính bảo mật của dữ liệu học sinh và điểm số, đảm bảo rằng chỉ người dùng có quyền truy cập mới có thể xem hoặc sửa đổi dữ liệu.</w:t>
      </w:r>
    </w:p>
    <w:p w14:paraId="3A9408A5" w14:textId="058F72C8" w:rsidR="00867F23" w:rsidRPr="00997D65" w:rsidRDefault="00867F23" w:rsidP="00867F23">
      <w:pPr>
        <w:pStyle w:val="ListParagraph"/>
        <w:numPr>
          <w:ilvl w:val="0"/>
          <w:numId w:val="14"/>
        </w:numPr>
      </w:pPr>
      <w:r w:rsidRPr="00997D65">
        <w:t>Xử lý lỗi: Hệ thống cần xử lý các lỗi nhập liệu và tính toán, đảm bảo rằng dữ liệu được lưu trữ và tính toán đúng cách.</w:t>
      </w:r>
    </w:p>
    <w:p w14:paraId="6A14A1DC" w14:textId="3548C80E" w:rsidR="00867F23" w:rsidRDefault="00867F23" w:rsidP="008D7259">
      <w:pPr>
        <w:pStyle w:val="Heading4"/>
      </w:pPr>
      <w:bookmarkStart w:id="63" w:name="_Toc145491559"/>
      <w:r>
        <w:lastRenderedPageBreak/>
        <w:t>Sơ đồ Use case</w:t>
      </w:r>
      <w:bookmarkEnd w:id="63"/>
    </w:p>
    <w:p w14:paraId="442F9F7F" w14:textId="7B3BF9A7" w:rsidR="00867F23" w:rsidRPr="00867F23" w:rsidRDefault="00867F23" w:rsidP="008D7259">
      <w:pPr>
        <w:pStyle w:val="Heading5"/>
        <w:numPr>
          <w:ilvl w:val="0"/>
          <w:numId w:val="30"/>
        </w:numPr>
      </w:pPr>
      <w:r>
        <w:t>Sơ đồ Usecase tống quát</w:t>
      </w:r>
    </w:p>
    <w:p w14:paraId="379447E5" w14:textId="77777777" w:rsidR="00867F23" w:rsidRDefault="00867F23" w:rsidP="00867F23">
      <w:pPr>
        <w:keepNext/>
        <w:ind w:firstLine="0"/>
      </w:pPr>
      <w:r w:rsidRPr="00867F23">
        <w:rPr>
          <w:noProof/>
        </w:rPr>
        <w:drawing>
          <wp:inline distT="0" distB="0" distL="0" distR="0" wp14:anchorId="24743640" wp14:editId="49A66C6A">
            <wp:extent cx="576072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47645"/>
                    </a:xfrm>
                    <a:prstGeom prst="rect">
                      <a:avLst/>
                    </a:prstGeom>
                  </pic:spPr>
                </pic:pic>
              </a:graphicData>
            </a:graphic>
          </wp:inline>
        </w:drawing>
      </w:r>
    </w:p>
    <w:p w14:paraId="672938FC" w14:textId="6FEB35B8" w:rsidR="00867F23" w:rsidRDefault="00867F23" w:rsidP="00867F23">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6</w:t>
      </w:r>
      <w:r w:rsidR="00000000">
        <w:rPr>
          <w:noProof/>
        </w:rPr>
        <w:fldChar w:fldCharType="end"/>
      </w:r>
      <w:r>
        <w:t xml:space="preserve"> Sơ đồ Use case tổng quát</w:t>
      </w:r>
    </w:p>
    <w:p w14:paraId="7FA13A17" w14:textId="7BB13DEC" w:rsidR="00867F23" w:rsidRDefault="00867F23" w:rsidP="008D7259">
      <w:pPr>
        <w:pStyle w:val="Heading5"/>
        <w:numPr>
          <w:ilvl w:val="0"/>
          <w:numId w:val="30"/>
        </w:numPr>
      </w:pPr>
      <w:r>
        <w:t>Sơ đồ Use case cho module kho</w:t>
      </w:r>
    </w:p>
    <w:p w14:paraId="69C96DC8" w14:textId="77777777" w:rsidR="00867F23" w:rsidRDefault="00867F23" w:rsidP="00867F23">
      <w:pPr>
        <w:keepNext/>
        <w:ind w:firstLine="0"/>
      </w:pPr>
      <w:r w:rsidRPr="00867F23">
        <w:rPr>
          <w:noProof/>
        </w:rPr>
        <w:drawing>
          <wp:inline distT="0" distB="0" distL="0" distR="0" wp14:anchorId="105559DF" wp14:editId="4CAACEAF">
            <wp:extent cx="5760720" cy="4434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434840"/>
                    </a:xfrm>
                    <a:prstGeom prst="rect">
                      <a:avLst/>
                    </a:prstGeom>
                  </pic:spPr>
                </pic:pic>
              </a:graphicData>
            </a:graphic>
          </wp:inline>
        </w:drawing>
      </w:r>
    </w:p>
    <w:p w14:paraId="4253D07E" w14:textId="6745471D" w:rsidR="00867F23" w:rsidRDefault="00867F23" w:rsidP="00867F23">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7</w:t>
      </w:r>
      <w:r w:rsidR="00000000">
        <w:rPr>
          <w:noProof/>
        </w:rPr>
        <w:fldChar w:fldCharType="end"/>
      </w:r>
      <w:r>
        <w:t xml:space="preserve"> Sơ đồ use case cho module kho</w:t>
      </w:r>
    </w:p>
    <w:p w14:paraId="6A53D547" w14:textId="66D1B9ED" w:rsidR="00867F23" w:rsidRDefault="00867F23" w:rsidP="008D7259">
      <w:pPr>
        <w:pStyle w:val="Heading5"/>
        <w:numPr>
          <w:ilvl w:val="0"/>
          <w:numId w:val="30"/>
        </w:numPr>
      </w:pPr>
      <w:r>
        <w:lastRenderedPageBreak/>
        <w:t>Sơ đồ use case cho module kế toán</w:t>
      </w:r>
    </w:p>
    <w:p w14:paraId="4DF97D22" w14:textId="77777777" w:rsidR="00867F23" w:rsidRDefault="00867F23" w:rsidP="00867F23">
      <w:pPr>
        <w:keepNext/>
        <w:ind w:firstLine="0"/>
      </w:pPr>
      <w:r w:rsidRPr="00867F23">
        <w:rPr>
          <w:noProof/>
        </w:rPr>
        <w:drawing>
          <wp:inline distT="0" distB="0" distL="0" distR="0" wp14:anchorId="079A48B9" wp14:editId="624E5564">
            <wp:extent cx="5760720" cy="6294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294120"/>
                    </a:xfrm>
                    <a:prstGeom prst="rect">
                      <a:avLst/>
                    </a:prstGeom>
                  </pic:spPr>
                </pic:pic>
              </a:graphicData>
            </a:graphic>
          </wp:inline>
        </w:drawing>
      </w:r>
    </w:p>
    <w:p w14:paraId="2623AB07" w14:textId="34A73AB3" w:rsidR="00867F23" w:rsidRDefault="00867F23" w:rsidP="00867F23">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8</w:t>
      </w:r>
      <w:r w:rsidR="00000000">
        <w:rPr>
          <w:noProof/>
        </w:rPr>
        <w:fldChar w:fldCharType="end"/>
      </w:r>
      <w:r>
        <w:t xml:space="preserve"> </w:t>
      </w:r>
      <w:r w:rsidRPr="00637139">
        <w:t xml:space="preserve"> Sơ đồ use case cho module kế toán</w:t>
      </w:r>
    </w:p>
    <w:p w14:paraId="121D721F" w14:textId="423643E8" w:rsidR="00867F23" w:rsidRDefault="00867F23" w:rsidP="008D7259">
      <w:pPr>
        <w:pStyle w:val="Heading4"/>
      </w:pPr>
      <w:bookmarkStart w:id="64" w:name="_Toc145491560"/>
      <w:r>
        <w:lastRenderedPageBreak/>
        <w:t>Biểu đồ hoạt động</w:t>
      </w:r>
      <w:bookmarkEnd w:id="64"/>
    </w:p>
    <w:p w14:paraId="36D7E097" w14:textId="4A2F932A" w:rsidR="00867F23" w:rsidRDefault="00867F23" w:rsidP="008D7259">
      <w:pPr>
        <w:pStyle w:val="Heading5"/>
        <w:numPr>
          <w:ilvl w:val="0"/>
          <w:numId w:val="31"/>
        </w:numPr>
      </w:pPr>
      <w:r>
        <w:t>Biểu đồ hoạt động mua hàng</w:t>
      </w:r>
    </w:p>
    <w:p w14:paraId="4C94077C" w14:textId="77777777" w:rsidR="00867F23" w:rsidRDefault="00867F23" w:rsidP="00867F23">
      <w:pPr>
        <w:keepNext/>
        <w:ind w:firstLine="0"/>
      </w:pPr>
      <w:r w:rsidRPr="00867F23">
        <w:rPr>
          <w:noProof/>
        </w:rPr>
        <w:drawing>
          <wp:inline distT="0" distB="0" distL="0" distR="0" wp14:anchorId="24CF18A9" wp14:editId="1D5D3C2E">
            <wp:extent cx="5760720" cy="6964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964680"/>
                    </a:xfrm>
                    <a:prstGeom prst="rect">
                      <a:avLst/>
                    </a:prstGeom>
                  </pic:spPr>
                </pic:pic>
              </a:graphicData>
            </a:graphic>
          </wp:inline>
        </w:drawing>
      </w:r>
    </w:p>
    <w:p w14:paraId="61C545BA" w14:textId="1B8E3498" w:rsidR="00867F23" w:rsidRDefault="00867F23" w:rsidP="00867F23">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9</w:t>
      </w:r>
      <w:r w:rsidR="00000000">
        <w:rPr>
          <w:noProof/>
        </w:rPr>
        <w:fldChar w:fldCharType="end"/>
      </w:r>
      <w:r>
        <w:t xml:space="preserve"> Biểu đồ hoạt động mua hàng</w:t>
      </w:r>
    </w:p>
    <w:p w14:paraId="0FBD4E36" w14:textId="06A3BD84" w:rsidR="00867F23" w:rsidRDefault="00867F23" w:rsidP="008D7259">
      <w:pPr>
        <w:pStyle w:val="Heading5"/>
        <w:numPr>
          <w:ilvl w:val="0"/>
          <w:numId w:val="31"/>
        </w:numPr>
      </w:pPr>
      <w:r>
        <w:lastRenderedPageBreak/>
        <w:t>Biểu đồ hoạt động quản lý kho</w:t>
      </w:r>
    </w:p>
    <w:p w14:paraId="213F018B" w14:textId="77777777" w:rsidR="00867F23" w:rsidRDefault="00867F23" w:rsidP="00867F23">
      <w:pPr>
        <w:keepNext/>
        <w:ind w:firstLine="0"/>
      </w:pPr>
      <w:r w:rsidRPr="00867F23">
        <w:rPr>
          <w:noProof/>
        </w:rPr>
        <w:drawing>
          <wp:inline distT="0" distB="0" distL="0" distR="0" wp14:anchorId="0079BB24" wp14:editId="49AC026F">
            <wp:extent cx="576072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33800"/>
                    </a:xfrm>
                    <a:prstGeom prst="rect">
                      <a:avLst/>
                    </a:prstGeom>
                  </pic:spPr>
                </pic:pic>
              </a:graphicData>
            </a:graphic>
          </wp:inline>
        </w:drawing>
      </w:r>
    </w:p>
    <w:p w14:paraId="36B9897F" w14:textId="081FD832" w:rsidR="00867F23" w:rsidRDefault="00867F23" w:rsidP="00867F23">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10</w:t>
      </w:r>
      <w:r w:rsidR="00000000">
        <w:rPr>
          <w:noProof/>
        </w:rPr>
        <w:fldChar w:fldCharType="end"/>
      </w:r>
      <w:r>
        <w:t xml:space="preserve"> Biểu đồ hoạt động quản lý kho</w:t>
      </w:r>
    </w:p>
    <w:p w14:paraId="36AA221A" w14:textId="65E8DCF4" w:rsidR="00867F23" w:rsidRDefault="00867F23" w:rsidP="008D7259">
      <w:pPr>
        <w:pStyle w:val="Heading5"/>
        <w:numPr>
          <w:ilvl w:val="0"/>
          <w:numId w:val="31"/>
        </w:numPr>
      </w:pPr>
      <w:r>
        <w:t>Biểu đồ hoạt động kế toán</w:t>
      </w:r>
    </w:p>
    <w:p w14:paraId="59E9AAF2" w14:textId="77777777" w:rsidR="00867F23" w:rsidRDefault="00867F23" w:rsidP="00867F23">
      <w:pPr>
        <w:keepNext/>
        <w:ind w:firstLine="0"/>
      </w:pPr>
      <w:r w:rsidRPr="00867F23">
        <w:rPr>
          <w:noProof/>
        </w:rPr>
        <w:drawing>
          <wp:inline distT="0" distB="0" distL="0" distR="0" wp14:anchorId="6F713688" wp14:editId="6574706E">
            <wp:extent cx="5760720" cy="3726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26180"/>
                    </a:xfrm>
                    <a:prstGeom prst="rect">
                      <a:avLst/>
                    </a:prstGeom>
                  </pic:spPr>
                </pic:pic>
              </a:graphicData>
            </a:graphic>
          </wp:inline>
        </w:drawing>
      </w:r>
    </w:p>
    <w:p w14:paraId="6890EA44" w14:textId="5695C5D5" w:rsidR="00867F23" w:rsidRPr="00867F23" w:rsidRDefault="00867F23" w:rsidP="00867F23">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11</w:t>
      </w:r>
      <w:r w:rsidR="00000000">
        <w:rPr>
          <w:noProof/>
        </w:rPr>
        <w:fldChar w:fldCharType="end"/>
      </w:r>
      <w:r>
        <w:t xml:space="preserve"> Biểu đồ hoạt động kế toán</w:t>
      </w:r>
    </w:p>
    <w:p w14:paraId="7482F908" w14:textId="685DA4EB" w:rsidR="00623702" w:rsidRDefault="00867F23" w:rsidP="008D7259">
      <w:pPr>
        <w:pStyle w:val="Heading3"/>
      </w:pPr>
      <w:bookmarkStart w:id="65" w:name="_Toc145491561"/>
      <w:r>
        <w:lastRenderedPageBreak/>
        <w:t>TRIỂN KHAI THỰC HIỆN</w:t>
      </w:r>
      <w:bookmarkEnd w:id="65"/>
    </w:p>
    <w:p w14:paraId="6B8CCC52" w14:textId="18393BA3" w:rsidR="00867F23" w:rsidRDefault="00867F23" w:rsidP="008D7259">
      <w:pPr>
        <w:pStyle w:val="Heading4"/>
      </w:pPr>
      <w:bookmarkStart w:id="66" w:name="_Toc145491562"/>
      <w:r>
        <w:t>Cơ sở dữ liệu</w:t>
      </w:r>
      <w:bookmarkEnd w:id="66"/>
    </w:p>
    <w:p w14:paraId="66B1A44B" w14:textId="5B8C262A" w:rsidR="00867F23" w:rsidRDefault="00867F23" w:rsidP="008D7259">
      <w:pPr>
        <w:pStyle w:val="Heading5"/>
        <w:numPr>
          <w:ilvl w:val="0"/>
          <w:numId w:val="32"/>
        </w:numPr>
      </w:pPr>
      <w:r>
        <w:t>Các bảng trong cơ sở dữ liệu</w:t>
      </w:r>
    </w:p>
    <w:p w14:paraId="6CEB2F9F" w14:textId="55136C72" w:rsidR="00867F23" w:rsidRDefault="00867F23" w:rsidP="00867F23">
      <w:r>
        <w:t>Tại cơ sở dữ liệu tổng quát, hệ thống sẽ hiển thị lên tất cả các thông số, thông tin của các bảng có trong cơ sở dữ liệu.</w:t>
      </w:r>
    </w:p>
    <w:p w14:paraId="65342841" w14:textId="3D038E0D" w:rsidR="00867F23" w:rsidRDefault="00867F23" w:rsidP="008D7259">
      <w:r>
        <w:t>Thực thể: khách hàng</w:t>
      </w:r>
      <w:r w:rsidR="008D7259">
        <w:t xml:space="preserve">: </w:t>
      </w:r>
    </w:p>
    <w:tbl>
      <w:tblPr>
        <w:tblW w:w="9262" w:type="dxa"/>
        <w:tblCellMar>
          <w:left w:w="0" w:type="dxa"/>
          <w:right w:w="0" w:type="dxa"/>
        </w:tblCellMar>
        <w:tblLook w:val="04A0" w:firstRow="1" w:lastRow="0" w:firstColumn="1" w:lastColumn="0" w:noHBand="0" w:noVBand="1"/>
      </w:tblPr>
      <w:tblGrid>
        <w:gridCol w:w="1266"/>
        <w:gridCol w:w="880"/>
        <w:gridCol w:w="1645"/>
        <w:gridCol w:w="679"/>
        <w:gridCol w:w="713"/>
        <w:gridCol w:w="922"/>
        <w:gridCol w:w="1019"/>
        <w:gridCol w:w="2138"/>
      </w:tblGrid>
      <w:tr w:rsidR="008C5DF6" w:rsidRPr="00515629" w14:paraId="45B53B89" w14:textId="77777777" w:rsidTr="003A4A48">
        <w:trPr>
          <w:trHeight w:val="882"/>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0" w:type="dxa"/>
              <w:bottom w:w="30" w:type="dxa"/>
              <w:right w:w="0" w:type="dxa"/>
            </w:tcMar>
            <w:vAlign w:val="bottom"/>
            <w:hideMark/>
          </w:tcPr>
          <w:p w14:paraId="3E144040"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Table ID: Z270_TV_STD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F1ADB8" w14:textId="77777777" w:rsidR="008C5DF6" w:rsidRPr="00515629" w:rsidRDefault="008C5DF6" w:rsidP="006B3FAC">
            <w:pPr>
              <w:spacing w:line="276" w:lineRule="auto"/>
              <w:rPr>
                <w:rFonts w:ascii="Calibri" w:eastAsia="Times New Roman" w:hAnsi="Calibri" w:cs="Calibri"/>
                <w:b/>
                <w:bCs/>
                <w:sz w:val="22"/>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A236D9" w14:textId="77777777" w:rsidR="008C5DF6" w:rsidRPr="00515629" w:rsidRDefault="008C5DF6" w:rsidP="008C5DF6">
            <w:pPr>
              <w:spacing w:line="276" w:lineRule="auto"/>
              <w:jc w:val="left"/>
              <w:rPr>
                <w:rFonts w:eastAsia="Times New Roman" w:cs="Times New Roman"/>
                <w:sz w:val="20"/>
                <w:szCs w:val="20"/>
              </w:rPr>
            </w:pPr>
          </w:p>
        </w:tc>
        <w:tc>
          <w:tcPr>
            <w:tcW w:w="67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1EF5DA"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Data Class</w:t>
            </w:r>
          </w:p>
        </w:tc>
        <w:tc>
          <w:tcPr>
            <w:tcW w:w="71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FCA8FEC" w14:textId="77777777" w:rsidR="008C5DF6" w:rsidRPr="00515629" w:rsidRDefault="008C5DF6" w:rsidP="008C5DF6">
            <w:pPr>
              <w:spacing w:line="276" w:lineRule="auto"/>
              <w:ind w:firstLine="0"/>
              <w:rPr>
                <w:rFonts w:ascii="Arial" w:eastAsia="Times New Roman" w:hAnsi="Arial" w:cs="Arial"/>
                <w:sz w:val="20"/>
                <w:szCs w:val="20"/>
              </w:rPr>
            </w:pPr>
            <w:r w:rsidRPr="00515629">
              <w:rPr>
                <w:rFonts w:ascii="Arial" w:eastAsia="Times New Roman" w:hAnsi="Arial" w:cs="Arial"/>
                <w:sz w:val="20"/>
                <w:szCs w:val="20"/>
              </w:rPr>
              <w:t>APPL0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0047DF" w14:textId="77777777" w:rsidR="008C5DF6" w:rsidRPr="00515629" w:rsidRDefault="008C5DF6" w:rsidP="006B3FAC">
            <w:pPr>
              <w:spacing w:line="276"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AD208A9" w14:textId="77777777" w:rsidR="008C5DF6" w:rsidRPr="00515629" w:rsidRDefault="008C5DF6" w:rsidP="006B3FAC">
            <w:pPr>
              <w:spacing w:line="276" w:lineRule="auto"/>
              <w:rPr>
                <w:rFonts w:eastAsia="Times New Roman" w:cs="Times New Roman"/>
                <w:sz w:val="20"/>
                <w:szCs w:val="20"/>
              </w:rPr>
            </w:pPr>
          </w:p>
        </w:tc>
        <w:tc>
          <w:tcPr>
            <w:tcW w:w="213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A2FC48" w14:textId="77777777" w:rsidR="008C5DF6" w:rsidRPr="00515629" w:rsidRDefault="008C5DF6" w:rsidP="006B3FAC">
            <w:pPr>
              <w:spacing w:line="276" w:lineRule="auto"/>
              <w:rPr>
                <w:rFonts w:eastAsia="Times New Roman" w:cs="Times New Roman"/>
                <w:sz w:val="20"/>
                <w:szCs w:val="20"/>
              </w:rPr>
            </w:pPr>
          </w:p>
        </w:tc>
      </w:tr>
      <w:tr w:rsidR="008C5DF6" w:rsidRPr="00515629" w14:paraId="4550B337" w14:textId="77777777" w:rsidTr="003A4A48">
        <w:trPr>
          <w:trHeight w:val="558"/>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0" w:type="dxa"/>
              <w:bottom w:w="30" w:type="dxa"/>
              <w:right w:w="0" w:type="dxa"/>
            </w:tcMar>
            <w:vAlign w:val="bottom"/>
            <w:hideMark/>
          </w:tcPr>
          <w:p w14:paraId="54B9C764"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Description</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7623323F" w14:textId="77777777" w:rsidR="008C5DF6" w:rsidRPr="00515629" w:rsidRDefault="008C5DF6" w:rsidP="008C5DF6">
            <w:pPr>
              <w:spacing w:line="276" w:lineRule="auto"/>
              <w:ind w:firstLine="0"/>
              <w:jc w:val="left"/>
              <w:rPr>
                <w:rFonts w:ascii="Arial" w:eastAsia="Times New Roman" w:hAnsi="Arial" w:cs="Arial"/>
                <w:sz w:val="20"/>
                <w:szCs w:val="20"/>
              </w:rPr>
            </w:pPr>
            <w:r w:rsidRPr="00515629">
              <w:rPr>
                <w:rFonts w:ascii="Arial" w:eastAsia="Times New Roman" w:hAnsi="Arial" w:cs="Arial"/>
                <w:sz w:val="20"/>
                <w:szCs w:val="20"/>
              </w:rPr>
              <w:t>Students Info</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3F4BA2CF" w14:textId="77777777" w:rsidR="008C5DF6" w:rsidRPr="00515629" w:rsidRDefault="008C5DF6" w:rsidP="008C5DF6">
            <w:pPr>
              <w:spacing w:line="276" w:lineRule="auto"/>
              <w:jc w:val="left"/>
              <w:rPr>
                <w:rFonts w:ascii="Arial" w:eastAsia="Times New Roman" w:hAnsi="Arial" w:cs="Arial"/>
                <w:sz w:val="20"/>
                <w:szCs w:val="20"/>
              </w:rPr>
            </w:pPr>
          </w:p>
        </w:tc>
        <w:tc>
          <w:tcPr>
            <w:tcW w:w="677"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53B1A5DB"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Size Cate</w:t>
            </w:r>
          </w:p>
        </w:tc>
        <w:tc>
          <w:tcPr>
            <w:tcW w:w="711"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6134A769"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1</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3C0753B7" w14:textId="77777777" w:rsidR="008C5DF6" w:rsidRPr="00515629" w:rsidRDefault="008C5DF6" w:rsidP="008C5DF6">
            <w:pPr>
              <w:spacing w:line="276" w:lineRule="auto"/>
              <w:jc w:val="left"/>
              <w:rPr>
                <w:rFonts w:ascii="Calibri" w:eastAsia="Times New Roman" w:hAnsi="Calibri" w:cs="Calibri"/>
                <w:sz w:val="22"/>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002374E4" w14:textId="77777777" w:rsidR="008C5DF6" w:rsidRPr="00515629" w:rsidRDefault="008C5DF6" w:rsidP="008C5DF6">
            <w:pPr>
              <w:spacing w:line="276" w:lineRule="auto"/>
              <w:jc w:val="left"/>
              <w:rPr>
                <w:rFonts w:eastAsia="Times New Roman" w:cs="Times New Roman"/>
                <w:sz w:val="20"/>
                <w:szCs w:val="20"/>
              </w:rPr>
            </w:pPr>
          </w:p>
        </w:tc>
        <w:tc>
          <w:tcPr>
            <w:tcW w:w="2138" w:type="dxa"/>
            <w:tcBorders>
              <w:top w:val="single" w:sz="6" w:space="0" w:color="CCCCCC"/>
              <w:left w:val="single" w:sz="6" w:space="0" w:color="CCCCCC"/>
              <w:bottom w:val="single" w:sz="6" w:space="0" w:color="000000"/>
              <w:right w:val="single" w:sz="6" w:space="0" w:color="CCCCCC"/>
            </w:tcBorders>
            <w:shd w:val="clear" w:color="auto" w:fill="FFFFFF"/>
            <w:tcMar>
              <w:top w:w="30" w:type="dxa"/>
              <w:left w:w="0" w:type="dxa"/>
              <w:bottom w:w="30" w:type="dxa"/>
              <w:right w:w="0" w:type="dxa"/>
            </w:tcMar>
            <w:vAlign w:val="bottom"/>
            <w:hideMark/>
          </w:tcPr>
          <w:p w14:paraId="6B480766"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Additional Info</w:t>
            </w:r>
          </w:p>
        </w:tc>
      </w:tr>
      <w:tr w:rsidR="008C5DF6" w:rsidRPr="00515629" w14:paraId="06FC446F" w14:textId="77777777" w:rsidTr="003A4A48">
        <w:trPr>
          <w:trHeight w:val="77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F82111"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Field 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1196C15"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Key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543279"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Data Element</w:t>
            </w:r>
          </w:p>
        </w:tc>
        <w:tc>
          <w:tcPr>
            <w:tcW w:w="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214BC9"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Data Type</w:t>
            </w:r>
          </w:p>
        </w:tc>
        <w:tc>
          <w:tcPr>
            <w:tcW w:w="71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653337"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6A8C9D"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A12F63"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Short Descriptio</w:t>
            </w:r>
          </w:p>
        </w:tc>
        <w:tc>
          <w:tcPr>
            <w:tcW w:w="213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5A3C653" w14:textId="77777777" w:rsidR="008C5DF6" w:rsidRPr="00515629" w:rsidRDefault="008C5DF6" w:rsidP="008C5DF6">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Check table</w:t>
            </w:r>
          </w:p>
        </w:tc>
      </w:tr>
      <w:tr w:rsidR="008C5DF6" w:rsidRPr="00515629" w14:paraId="0D75129F" w14:textId="77777777" w:rsidTr="003A4A48">
        <w:trPr>
          <w:trHeight w:val="45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DA077B"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MANDT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55DB327"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MANDT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AEC539"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CLNT</w:t>
            </w:r>
          </w:p>
        </w:tc>
        <w:tc>
          <w:tcPr>
            <w:tcW w:w="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9D0DE51"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CLNT</w:t>
            </w:r>
          </w:p>
        </w:tc>
        <w:tc>
          <w:tcPr>
            <w:tcW w:w="71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EDB5A0"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5D79B1" w14:textId="77777777" w:rsidR="008C5DF6" w:rsidRPr="00515629" w:rsidRDefault="008C5DF6" w:rsidP="008C5DF6">
            <w:pPr>
              <w:spacing w:line="276" w:lineRule="auto"/>
              <w:jc w:val="left"/>
              <w:rPr>
                <w:rFonts w:ascii="Calibri" w:eastAsia="Times New Roman" w:hAnsi="Calibri" w:cs="Calibri"/>
                <w:sz w:val="22"/>
              </w:rPr>
            </w:pPr>
            <w:r w:rsidRPr="00515629">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B12487B"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Client</w:t>
            </w:r>
          </w:p>
        </w:tc>
        <w:tc>
          <w:tcPr>
            <w:tcW w:w="213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734D9C" w14:textId="77777777" w:rsidR="008C5DF6" w:rsidRPr="00515629" w:rsidRDefault="008C5DF6" w:rsidP="008C5DF6">
            <w:pPr>
              <w:spacing w:line="276" w:lineRule="auto"/>
              <w:jc w:val="left"/>
              <w:rPr>
                <w:rFonts w:ascii="Calibri" w:eastAsia="Times New Roman" w:hAnsi="Calibri" w:cs="Calibri"/>
                <w:sz w:val="22"/>
              </w:rPr>
            </w:pPr>
          </w:p>
        </w:tc>
      </w:tr>
      <w:tr w:rsidR="008C5DF6" w:rsidRPr="00515629" w14:paraId="5CE39EEF" w14:textId="77777777" w:rsidTr="003A4A48">
        <w:trPr>
          <w:trHeight w:val="45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581309"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STUNR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0DF1FBA"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D10C26"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Z270_ESTUNR_V</w:t>
            </w:r>
          </w:p>
        </w:tc>
        <w:tc>
          <w:tcPr>
            <w:tcW w:w="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CBBEA8"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NUMC</w:t>
            </w:r>
          </w:p>
        </w:tc>
        <w:tc>
          <w:tcPr>
            <w:tcW w:w="71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5E1D5C"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98FC3B" w14:textId="77777777" w:rsidR="008C5DF6" w:rsidRPr="00515629" w:rsidRDefault="008C5DF6" w:rsidP="008C5DF6">
            <w:pPr>
              <w:spacing w:line="276" w:lineRule="auto"/>
              <w:jc w:val="left"/>
              <w:rPr>
                <w:rFonts w:ascii="Calibri" w:eastAsia="Times New Roman" w:hAnsi="Calibri" w:cs="Calibri"/>
                <w:sz w:val="22"/>
              </w:rPr>
            </w:pPr>
            <w:r w:rsidRPr="00515629">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114AE9" w14:textId="33B196E9" w:rsidR="008C5DF6" w:rsidRPr="00515629"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User</w:t>
            </w:r>
            <w:r w:rsidRPr="00515629">
              <w:rPr>
                <w:rFonts w:ascii="Calibri" w:eastAsia="Times New Roman" w:hAnsi="Calibri" w:cs="Calibri"/>
                <w:sz w:val="22"/>
              </w:rPr>
              <w:t xml:space="preserve"> ID</w:t>
            </w:r>
          </w:p>
        </w:tc>
        <w:tc>
          <w:tcPr>
            <w:tcW w:w="213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73A090" w14:textId="77777777" w:rsidR="008C5DF6" w:rsidRPr="00515629" w:rsidRDefault="008C5DF6" w:rsidP="008C5DF6">
            <w:pPr>
              <w:spacing w:line="276" w:lineRule="auto"/>
              <w:jc w:val="left"/>
              <w:rPr>
                <w:rFonts w:ascii="Calibri" w:eastAsia="Times New Roman" w:hAnsi="Calibri" w:cs="Calibri"/>
                <w:sz w:val="22"/>
              </w:rPr>
            </w:pPr>
          </w:p>
        </w:tc>
      </w:tr>
      <w:tr w:rsidR="008C5DF6" w:rsidRPr="00515629" w14:paraId="6DE1D035" w14:textId="77777777" w:rsidTr="003A4A48">
        <w:trPr>
          <w:trHeight w:val="46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5522DF"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NACHN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279C02" w14:textId="77777777" w:rsidR="008C5DF6" w:rsidRPr="00515629" w:rsidRDefault="008C5DF6" w:rsidP="008C5DF6">
            <w:pPr>
              <w:spacing w:line="276" w:lineRule="auto"/>
              <w:jc w:val="left"/>
              <w:rPr>
                <w:rFonts w:ascii="Calibri" w:eastAsia="Times New Roman" w:hAnsi="Calibri" w:cs="Calibri"/>
                <w:sz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98A7C8"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Z270_ENACHN_V</w:t>
            </w:r>
          </w:p>
        </w:tc>
        <w:tc>
          <w:tcPr>
            <w:tcW w:w="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698031"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CHAR</w:t>
            </w:r>
          </w:p>
        </w:tc>
        <w:tc>
          <w:tcPr>
            <w:tcW w:w="71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67BE27"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40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F6BCA7" w14:textId="77777777" w:rsidR="008C5DF6" w:rsidRPr="00515629" w:rsidRDefault="008C5DF6" w:rsidP="008C5DF6">
            <w:pPr>
              <w:spacing w:line="276" w:lineRule="auto"/>
              <w:jc w:val="left"/>
              <w:rPr>
                <w:rFonts w:ascii="Calibri" w:eastAsia="Times New Roman" w:hAnsi="Calibri" w:cs="Calibri"/>
                <w:sz w:val="22"/>
              </w:rPr>
            </w:pPr>
            <w:r w:rsidRPr="00515629">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B02E62" w14:textId="35F4C181" w:rsidR="008C5DF6" w:rsidRPr="00515629"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Name</w:t>
            </w:r>
          </w:p>
        </w:tc>
        <w:tc>
          <w:tcPr>
            <w:tcW w:w="213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F025AA" w14:textId="77777777" w:rsidR="008C5DF6" w:rsidRPr="00515629" w:rsidRDefault="008C5DF6" w:rsidP="008C5DF6">
            <w:pPr>
              <w:spacing w:line="276" w:lineRule="auto"/>
              <w:jc w:val="left"/>
              <w:rPr>
                <w:rFonts w:ascii="Calibri" w:eastAsia="Times New Roman" w:hAnsi="Calibri" w:cs="Calibri"/>
                <w:sz w:val="22"/>
              </w:rPr>
            </w:pPr>
          </w:p>
        </w:tc>
      </w:tr>
      <w:tr w:rsidR="008C5DF6" w:rsidRPr="00515629" w14:paraId="598DA5FE" w14:textId="77777777" w:rsidTr="003A4A48">
        <w:trPr>
          <w:trHeight w:val="46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AFD7F36"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VORNA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05FB22" w14:textId="77777777" w:rsidR="008C5DF6" w:rsidRPr="00515629" w:rsidRDefault="008C5DF6" w:rsidP="008C5DF6">
            <w:pPr>
              <w:spacing w:line="276" w:lineRule="auto"/>
              <w:jc w:val="left"/>
              <w:rPr>
                <w:rFonts w:ascii="Calibri" w:eastAsia="Times New Roman" w:hAnsi="Calibri" w:cs="Calibri"/>
                <w:sz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8009E4"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Z270_EVORNA_V</w:t>
            </w:r>
          </w:p>
        </w:tc>
        <w:tc>
          <w:tcPr>
            <w:tcW w:w="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5082EB1"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CHAR</w:t>
            </w:r>
          </w:p>
        </w:tc>
        <w:tc>
          <w:tcPr>
            <w:tcW w:w="71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F4255A" w14:textId="77777777"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40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49BA7E" w14:textId="77777777" w:rsidR="008C5DF6" w:rsidRPr="00515629" w:rsidRDefault="008C5DF6" w:rsidP="008C5DF6">
            <w:pPr>
              <w:spacing w:line="276" w:lineRule="auto"/>
              <w:jc w:val="left"/>
              <w:rPr>
                <w:rFonts w:ascii="Calibri" w:eastAsia="Times New Roman" w:hAnsi="Calibri" w:cs="Calibri"/>
                <w:sz w:val="22"/>
              </w:rPr>
            </w:pPr>
            <w:r w:rsidRPr="00515629">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847AF2" w14:textId="035656C8" w:rsidR="008C5DF6" w:rsidRPr="00515629"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Password</w:t>
            </w:r>
          </w:p>
        </w:tc>
        <w:tc>
          <w:tcPr>
            <w:tcW w:w="213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26D6378" w14:textId="77777777" w:rsidR="008C5DF6" w:rsidRPr="00515629" w:rsidRDefault="008C5DF6" w:rsidP="008C5DF6">
            <w:pPr>
              <w:spacing w:line="276" w:lineRule="auto"/>
              <w:jc w:val="left"/>
              <w:rPr>
                <w:rFonts w:ascii="Calibri" w:eastAsia="Times New Roman" w:hAnsi="Calibri" w:cs="Calibri"/>
                <w:sz w:val="22"/>
              </w:rPr>
            </w:pPr>
          </w:p>
        </w:tc>
      </w:tr>
      <w:tr w:rsidR="008C5DF6" w:rsidRPr="00515629" w14:paraId="7B1BD181" w14:textId="77777777" w:rsidTr="003A4A48">
        <w:trPr>
          <w:trHeight w:val="549"/>
        </w:trPr>
        <w:tc>
          <w:tcPr>
            <w:tcW w:w="0" w:type="auto"/>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2A25F258" w14:textId="3F231E44" w:rsidR="008C5DF6" w:rsidRPr="00515629"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PHNUM</w:t>
            </w: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0CCED11F" w14:textId="77777777" w:rsidR="008C5DF6" w:rsidRPr="00515629" w:rsidRDefault="008C5DF6" w:rsidP="008C5DF6">
            <w:pPr>
              <w:spacing w:line="276" w:lineRule="auto"/>
              <w:jc w:val="left"/>
              <w:rPr>
                <w:rFonts w:ascii="Calibri" w:eastAsia="Times New Roman" w:hAnsi="Calibri" w:cs="Calibri"/>
                <w:sz w:val="22"/>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753939BF" w14:textId="283693F8" w:rsidR="008C5DF6" w:rsidRPr="00515629"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Z270_ PHNUM</w:t>
            </w:r>
            <w:r w:rsidRPr="00515629">
              <w:rPr>
                <w:rFonts w:ascii="Calibri" w:eastAsia="Times New Roman" w:hAnsi="Calibri" w:cs="Calibri"/>
                <w:sz w:val="22"/>
              </w:rPr>
              <w:t>_V</w:t>
            </w:r>
          </w:p>
        </w:tc>
        <w:tc>
          <w:tcPr>
            <w:tcW w:w="677"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2F694A07" w14:textId="6B3D2948" w:rsidR="008C5DF6" w:rsidRPr="00515629"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CHAR</w:t>
            </w:r>
          </w:p>
        </w:tc>
        <w:tc>
          <w:tcPr>
            <w:tcW w:w="711"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7549A8E9" w14:textId="3FF566E2" w:rsidR="008C5DF6" w:rsidRPr="00515629"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10</w:t>
            </w: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25E1DF98" w14:textId="77777777" w:rsidR="008C5DF6" w:rsidRPr="00515629" w:rsidRDefault="008C5DF6" w:rsidP="008C5DF6">
            <w:pPr>
              <w:spacing w:line="276" w:lineRule="auto"/>
              <w:jc w:val="left"/>
              <w:rPr>
                <w:rFonts w:ascii="Calibri" w:eastAsia="Times New Roman" w:hAnsi="Calibri" w:cs="Calibri"/>
                <w:sz w:val="22"/>
              </w:rPr>
            </w:pPr>
            <w:r w:rsidRPr="00515629">
              <w:rPr>
                <w:rFonts w:ascii="Calibri" w:eastAsia="Times New Roman" w:hAnsi="Calibri" w:cs="Calibri"/>
                <w:sz w:val="22"/>
              </w:rPr>
              <w:t>0</w:t>
            </w: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654B81E3" w14:textId="78D1F667" w:rsidR="008C5DF6" w:rsidRPr="00515629"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Phone Numer</w:t>
            </w:r>
          </w:p>
        </w:tc>
        <w:tc>
          <w:tcPr>
            <w:tcW w:w="2138"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1CC2E019" w14:textId="1119D9D1" w:rsidR="008C5DF6" w:rsidRPr="00515629" w:rsidRDefault="008C5DF6" w:rsidP="008C5DF6">
            <w:pPr>
              <w:spacing w:line="276" w:lineRule="auto"/>
              <w:ind w:firstLine="0"/>
              <w:jc w:val="left"/>
              <w:rPr>
                <w:rFonts w:ascii="Calibri" w:eastAsia="Times New Roman" w:hAnsi="Calibri" w:cs="Calibri"/>
                <w:sz w:val="22"/>
              </w:rPr>
            </w:pPr>
          </w:p>
        </w:tc>
      </w:tr>
      <w:tr w:rsidR="008C5DF6" w:rsidRPr="00515629" w14:paraId="37074D85" w14:textId="77777777" w:rsidTr="003A4A48">
        <w:trPr>
          <w:trHeight w:val="49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306A8106" w14:textId="11B62CE9" w:rsidR="008C5DF6" w:rsidRPr="00515629"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ADDRE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00E4874B" w14:textId="77777777" w:rsidR="008C5DF6" w:rsidRPr="00515629" w:rsidRDefault="008C5DF6" w:rsidP="008C5DF6">
            <w:pPr>
              <w:spacing w:line="276" w:lineRule="auto"/>
              <w:jc w:val="left"/>
              <w:rPr>
                <w:rFonts w:ascii="Calibri" w:eastAsia="Times New Roman" w:hAnsi="Calibri" w:cs="Calibri"/>
                <w:sz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5A26FFFE" w14:textId="72B844BB" w:rsidR="008C5DF6" w:rsidRPr="00515629" w:rsidRDefault="008C5DF6" w:rsidP="008C5DF6">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w:t>
            </w:r>
            <w:r>
              <w:rPr>
                <w:rFonts w:ascii="Calibri" w:eastAsia="Times New Roman" w:hAnsi="Calibri" w:cs="Calibri"/>
                <w:sz w:val="22"/>
              </w:rPr>
              <w:t xml:space="preserve"> ADDRE</w:t>
            </w:r>
            <w:r w:rsidRPr="00515629">
              <w:rPr>
                <w:rFonts w:ascii="Calibri" w:eastAsia="Times New Roman" w:hAnsi="Calibri" w:cs="Calibri"/>
                <w:sz w:val="22"/>
              </w:rPr>
              <w:t>_V</w:t>
            </w:r>
          </w:p>
        </w:tc>
        <w:tc>
          <w:tcPr>
            <w:tcW w:w="6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25379283" w14:textId="5A350A42" w:rsidR="008C5DF6"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CHAR</w:t>
            </w:r>
          </w:p>
        </w:tc>
        <w:tc>
          <w:tcPr>
            <w:tcW w:w="71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5FFC655C" w14:textId="1B1CA008" w:rsidR="008C5DF6"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40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70C955FB" w14:textId="291A1F14" w:rsidR="008C5DF6" w:rsidRPr="00515629" w:rsidRDefault="008C5DF6" w:rsidP="008C5DF6">
            <w:pPr>
              <w:spacing w:line="276" w:lineRule="auto"/>
              <w:jc w:val="left"/>
              <w:rPr>
                <w:rFonts w:ascii="Calibri" w:eastAsia="Times New Roman" w:hAnsi="Calibri" w:cs="Calibri"/>
                <w:sz w:val="22"/>
              </w:rPr>
            </w:pPr>
            <w:r>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76F47D09" w14:textId="301E2F9C" w:rsidR="008C5DF6" w:rsidRDefault="008C5DF6" w:rsidP="008C5DF6">
            <w:pPr>
              <w:spacing w:line="276" w:lineRule="auto"/>
              <w:ind w:firstLine="0"/>
              <w:jc w:val="left"/>
              <w:rPr>
                <w:rFonts w:ascii="Calibri" w:eastAsia="Times New Roman" w:hAnsi="Calibri" w:cs="Calibri"/>
                <w:sz w:val="22"/>
              </w:rPr>
            </w:pPr>
            <w:r>
              <w:rPr>
                <w:rFonts w:ascii="Calibri" w:eastAsia="Times New Roman" w:hAnsi="Calibri" w:cs="Calibri"/>
                <w:sz w:val="22"/>
              </w:rPr>
              <w:t>Address</w:t>
            </w:r>
          </w:p>
        </w:tc>
        <w:tc>
          <w:tcPr>
            <w:tcW w:w="213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1C6DB00B" w14:textId="77777777" w:rsidR="008C5DF6" w:rsidRPr="00515629" w:rsidRDefault="008C5DF6" w:rsidP="008C5DF6">
            <w:pPr>
              <w:spacing w:line="276" w:lineRule="auto"/>
              <w:ind w:firstLine="0"/>
              <w:jc w:val="left"/>
              <w:rPr>
                <w:rFonts w:ascii="Calibri" w:eastAsia="Times New Roman" w:hAnsi="Calibri" w:cs="Calibri"/>
                <w:sz w:val="22"/>
              </w:rPr>
            </w:pPr>
          </w:p>
        </w:tc>
      </w:tr>
    </w:tbl>
    <w:p w14:paraId="627DA27C" w14:textId="746B4912" w:rsidR="00867F23" w:rsidRDefault="00867F23" w:rsidP="00E359BC">
      <w:pPr>
        <w:ind w:firstLine="0"/>
      </w:pPr>
    </w:p>
    <w:p w14:paraId="52DF3F88" w14:textId="595A9C45" w:rsidR="00E359BC" w:rsidRDefault="00E359BC" w:rsidP="008D7259">
      <w:r>
        <w:t>Thực thể: Hàng hóa</w:t>
      </w:r>
      <w:r w:rsidR="008D7259">
        <w:t xml:space="preserve">: </w:t>
      </w:r>
    </w:p>
    <w:tbl>
      <w:tblPr>
        <w:tblW w:w="9262" w:type="dxa"/>
        <w:tblCellMar>
          <w:left w:w="0" w:type="dxa"/>
          <w:right w:w="0" w:type="dxa"/>
        </w:tblCellMar>
        <w:tblLook w:val="04A0" w:firstRow="1" w:lastRow="0" w:firstColumn="1" w:lastColumn="0" w:noHBand="0" w:noVBand="1"/>
      </w:tblPr>
      <w:tblGrid>
        <w:gridCol w:w="1148"/>
        <w:gridCol w:w="974"/>
        <w:gridCol w:w="2206"/>
        <w:gridCol w:w="967"/>
        <w:gridCol w:w="713"/>
        <w:gridCol w:w="828"/>
        <w:gridCol w:w="1587"/>
        <w:gridCol w:w="839"/>
      </w:tblGrid>
      <w:tr w:rsidR="00E359BC" w:rsidRPr="00515629" w14:paraId="5D642D73" w14:textId="77777777" w:rsidTr="005933A7">
        <w:trPr>
          <w:trHeight w:val="315"/>
        </w:trPr>
        <w:tc>
          <w:tcPr>
            <w:tcW w:w="2124"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8087D5" w14:textId="673EAC23" w:rsidR="00E359BC" w:rsidRPr="00515629" w:rsidRDefault="00E359BC" w:rsidP="00E359BC">
            <w:pPr>
              <w:spacing w:line="276" w:lineRule="auto"/>
              <w:ind w:firstLine="0"/>
              <w:jc w:val="left"/>
              <w:rPr>
                <w:rFonts w:ascii="Calibri" w:eastAsia="Times New Roman" w:hAnsi="Calibri" w:cs="Calibri"/>
                <w:b/>
                <w:bCs/>
                <w:sz w:val="22"/>
              </w:rPr>
            </w:pPr>
            <w:r>
              <w:rPr>
                <w:rFonts w:ascii="Calibri" w:eastAsia="Times New Roman" w:hAnsi="Calibri" w:cs="Calibri"/>
                <w:b/>
                <w:bCs/>
                <w:sz w:val="22"/>
              </w:rPr>
              <w:t xml:space="preserve">Table </w:t>
            </w:r>
            <w:r w:rsidRPr="00515629">
              <w:rPr>
                <w:rFonts w:ascii="Calibri" w:eastAsia="Times New Roman" w:hAnsi="Calibri" w:cs="Calibri"/>
                <w:b/>
                <w:bCs/>
                <w:sz w:val="22"/>
              </w:rPr>
              <w:t>ID: Z270_TV_RESULT</w:t>
            </w:r>
          </w:p>
        </w:tc>
        <w:tc>
          <w:tcPr>
            <w:tcW w:w="220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DE79DDD" w14:textId="77777777" w:rsidR="00E359BC" w:rsidRPr="00515629" w:rsidRDefault="00E359BC" w:rsidP="00E359BC">
            <w:pPr>
              <w:spacing w:line="276" w:lineRule="auto"/>
              <w:jc w:val="left"/>
              <w:rPr>
                <w:rFonts w:ascii="Calibri" w:eastAsia="Times New Roman" w:hAnsi="Calibri" w:cs="Calibri"/>
                <w:b/>
                <w:bCs/>
                <w:sz w:val="22"/>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9A01CED" w14:textId="77777777" w:rsidR="00E359BC" w:rsidRPr="00515629" w:rsidRDefault="00E359BC" w:rsidP="00E359BC">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Data Class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8275C8" w14:textId="77777777" w:rsidR="00E359BC" w:rsidRPr="00515629" w:rsidRDefault="00E359BC" w:rsidP="00E359BC">
            <w:pPr>
              <w:spacing w:line="276" w:lineRule="auto"/>
              <w:ind w:firstLine="0"/>
              <w:jc w:val="left"/>
              <w:rPr>
                <w:rFonts w:ascii="Arial" w:eastAsia="Times New Roman" w:hAnsi="Arial" w:cs="Arial"/>
                <w:sz w:val="20"/>
                <w:szCs w:val="20"/>
              </w:rPr>
            </w:pPr>
            <w:r w:rsidRPr="00515629">
              <w:rPr>
                <w:rFonts w:ascii="Arial" w:eastAsia="Times New Roman" w:hAnsi="Arial" w:cs="Arial"/>
                <w:sz w:val="20"/>
                <w:szCs w:val="20"/>
              </w:rPr>
              <w:t>APPL0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DED50A6" w14:textId="77777777" w:rsidR="00E359BC" w:rsidRPr="00515629" w:rsidRDefault="00E359BC" w:rsidP="00E359BC">
            <w:pPr>
              <w:spacing w:line="276" w:lineRule="auto"/>
              <w:jc w:val="lef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3BC5B8" w14:textId="77777777" w:rsidR="00E359BC" w:rsidRPr="00515629" w:rsidRDefault="00E359BC" w:rsidP="00E359BC">
            <w:pPr>
              <w:spacing w:line="276" w:lineRule="auto"/>
              <w:jc w:val="left"/>
              <w:rPr>
                <w:rFonts w:eastAsia="Times New Roman" w:cs="Times New Roman"/>
                <w:sz w:val="20"/>
                <w:szCs w:val="20"/>
              </w:rPr>
            </w:pPr>
          </w:p>
        </w:tc>
        <w:tc>
          <w:tcPr>
            <w:tcW w:w="83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1D26BF" w14:textId="77777777" w:rsidR="00E359BC" w:rsidRPr="00515629" w:rsidRDefault="00E359BC" w:rsidP="00E359BC">
            <w:pPr>
              <w:spacing w:line="276" w:lineRule="auto"/>
              <w:jc w:val="left"/>
              <w:rPr>
                <w:rFonts w:eastAsia="Times New Roman" w:cs="Times New Roman"/>
                <w:sz w:val="20"/>
                <w:szCs w:val="20"/>
              </w:rPr>
            </w:pPr>
          </w:p>
        </w:tc>
      </w:tr>
      <w:tr w:rsidR="00E359BC" w:rsidRPr="00515629" w14:paraId="0EA39FD4" w14:textId="77777777" w:rsidTr="005933A7">
        <w:trPr>
          <w:trHeight w:val="315"/>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67307A3A" w14:textId="77777777" w:rsidR="00E359BC" w:rsidRPr="00515629" w:rsidRDefault="00E359BC" w:rsidP="00E359BC">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Description</w:t>
            </w:r>
          </w:p>
        </w:tc>
        <w:tc>
          <w:tcPr>
            <w:tcW w:w="963"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49CE0106" w14:textId="77777777" w:rsidR="00E359BC" w:rsidRPr="00515629" w:rsidRDefault="00E359BC" w:rsidP="00E359BC">
            <w:pPr>
              <w:spacing w:line="276" w:lineRule="auto"/>
              <w:ind w:firstLine="0"/>
              <w:jc w:val="left"/>
              <w:rPr>
                <w:rFonts w:ascii="Arial" w:eastAsia="Times New Roman" w:hAnsi="Arial" w:cs="Arial"/>
                <w:sz w:val="20"/>
                <w:szCs w:val="20"/>
              </w:rPr>
            </w:pPr>
            <w:r w:rsidRPr="00515629">
              <w:rPr>
                <w:rFonts w:ascii="Arial" w:eastAsia="Times New Roman" w:hAnsi="Arial" w:cs="Arial"/>
                <w:sz w:val="20"/>
                <w:szCs w:val="20"/>
              </w:rPr>
              <w:t>Results</w:t>
            </w:r>
          </w:p>
        </w:tc>
        <w:tc>
          <w:tcPr>
            <w:tcW w:w="2206"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7F0A29FA" w14:textId="77777777" w:rsidR="00E359BC" w:rsidRPr="00515629" w:rsidRDefault="00E359BC" w:rsidP="00E359BC">
            <w:pPr>
              <w:spacing w:line="276" w:lineRule="auto"/>
              <w:jc w:val="lef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43F9641D" w14:textId="77777777" w:rsidR="00E359BC" w:rsidRPr="00515629" w:rsidRDefault="00E359BC" w:rsidP="00E359BC">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Size Cate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518295F5" w14:textId="77777777"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3</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19BFC7A6" w14:textId="77777777" w:rsidR="00E359BC" w:rsidRPr="00515629" w:rsidRDefault="00E359BC" w:rsidP="00E359BC">
            <w:pPr>
              <w:spacing w:line="276" w:lineRule="auto"/>
              <w:jc w:val="left"/>
              <w:rPr>
                <w:rFonts w:ascii="Calibri" w:eastAsia="Times New Roman" w:hAnsi="Calibri" w:cs="Calibri"/>
                <w:sz w:val="22"/>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6D5AF781" w14:textId="77777777" w:rsidR="00E359BC" w:rsidRPr="00515629" w:rsidRDefault="00E359BC" w:rsidP="00E359BC">
            <w:pPr>
              <w:spacing w:line="276" w:lineRule="auto"/>
              <w:jc w:val="left"/>
              <w:rPr>
                <w:rFonts w:eastAsia="Times New Roman" w:cs="Times New Roman"/>
                <w:sz w:val="20"/>
                <w:szCs w:val="20"/>
              </w:rPr>
            </w:pPr>
          </w:p>
        </w:tc>
        <w:tc>
          <w:tcPr>
            <w:tcW w:w="839"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55D605A6" w14:textId="77777777" w:rsidR="00E359BC" w:rsidRPr="00515629" w:rsidRDefault="00E359BC" w:rsidP="00E359BC">
            <w:pPr>
              <w:spacing w:line="276" w:lineRule="auto"/>
              <w:jc w:val="left"/>
              <w:rPr>
                <w:rFonts w:eastAsia="Times New Roman" w:cs="Times New Roman"/>
                <w:sz w:val="20"/>
                <w:szCs w:val="20"/>
              </w:rPr>
            </w:pPr>
          </w:p>
        </w:tc>
      </w:tr>
      <w:tr w:rsidR="00E359BC" w:rsidRPr="00515629" w14:paraId="3185112E" w14:textId="77777777" w:rsidTr="005933A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37386C" w14:textId="77777777" w:rsidR="00E359BC" w:rsidRPr="00515629" w:rsidRDefault="00E359BC" w:rsidP="00E359BC">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Field Name</w:t>
            </w:r>
          </w:p>
        </w:tc>
        <w:tc>
          <w:tcPr>
            <w:tcW w:w="96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7C47BE" w14:textId="77777777" w:rsidR="00E359BC" w:rsidRPr="00515629" w:rsidRDefault="00E359BC" w:rsidP="00E359BC">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Key</w:t>
            </w:r>
          </w:p>
        </w:tc>
        <w:tc>
          <w:tcPr>
            <w:tcW w:w="220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D95349" w14:textId="77777777" w:rsidR="00E359BC" w:rsidRPr="00515629" w:rsidRDefault="00E359BC" w:rsidP="00E359BC">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Data Element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5CFCBF" w14:textId="77777777" w:rsidR="00E359BC" w:rsidRPr="00515629" w:rsidRDefault="00E359BC" w:rsidP="00E359BC">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Data 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591471" w14:textId="77777777" w:rsidR="00E359BC" w:rsidRPr="00515629" w:rsidRDefault="00E359BC" w:rsidP="00E359BC">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71D9A3" w14:textId="77777777" w:rsidR="00E359BC" w:rsidRPr="00515629" w:rsidRDefault="00E359BC" w:rsidP="00E359BC">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B730F5" w14:textId="03CBBE53" w:rsidR="00E359BC" w:rsidRPr="00515629" w:rsidRDefault="00E359BC" w:rsidP="00E359BC">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Short Descriptio</w:t>
            </w:r>
            <w:r>
              <w:rPr>
                <w:rFonts w:ascii="Calibri" w:eastAsia="Times New Roman" w:hAnsi="Calibri" w:cs="Calibri"/>
                <w:b/>
                <w:bCs/>
                <w:sz w:val="22"/>
              </w:rPr>
              <w:t>n</w:t>
            </w:r>
          </w:p>
        </w:tc>
        <w:tc>
          <w:tcPr>
            <w:tcW w:w="8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BDE12D4" w14:textId="77777777" w:rsidR="00E359BC" w:rsidRPr="00515629" w:rsidRDefault="00E359BC" w:rsidP="00E359BC">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Check table</w:t>
            </w:r>
          </w:p>
        </w:tc>
      </w:tr>
      <w:tr w:rsidR="00E359BC" w:rsidRPr="00515629" w14:paraId="53770E90" w14:textId="77777777" w:rsidTr="003A4A48">
        <w:trPr>
          <w:trHeight w:val="522"/>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F0D419" w14:textId="77777777"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MANDT</w:t>
            </w:r>
          </w:p>
        </w:tc>
        <w:tc>
          <w:tcPr>
            <w:tcW w:w="96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059A60" w14:textId="77777777"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MANDT</w:t>
            </w:r>
          </w:p>
        </w:tc>
        <w:tc>
          <w:tcPr>
            <w:tcW w:w="220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001FCE" w14:textId="77777777"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CLNT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D0EDE4" w14:textId="77777777"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CLNT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1430552" w14:textId="77777777" w:rsidR="00E359BC" w:rsidRPr="00515629" w:rsidRDefault="00E359BC"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2FC4D4" w14:textId="77777777" w:rsidR="00E359BC" w:rsidRPr="00515629" w:rsidRDefault="00E359BC"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9EA8AB" w14:textId="77777777"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Client</w:t>
            </w:r>
          </w:p>
        </w:tc>
        <w:tc>
          <w:tcPr>
            <w:tcW w:w="8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3B9A18B" w14:textId="77777777" w:rsidR="00E359BC" w:rsidRPr="00515629" w:rsidRDefault="00E359BC" w:rsidP="00E359BC">
            <w:pPr>
              <w:spacing w:line="276" w:lineRule="auto"/>
              <w:jc w:val="left"/>
              <w:rPr>
                <w:rFonts w:ascii="Calibri" w:eastAsia="Times New Roman" w:hAnsi="Calibri" w:cs="Calibri"/>
                <w:sz w:val="22"/>
              </w:rPr>
            </w:pPr>
          </w:p>
        </w:tc>
      </w:tr>
      <w:tr w:rsidR="00E359BC" w:rsidRPr="00515629" w14:paraId="71217783" w14:textId="77777777" w:rsidTr="005933A7">
        <w:trPr>
          <w:trHeight w:val="48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768594" w14:textId="7429330B" w:rsidR="00E359BC" w:rsidRPr="00515629" w:rsidRDefault="00E359BC" w:rsidP="00E359BC">
            <w:pPr>
              <w:spacing w:line="276" w:lineRule="auto"/>
              <w:ind w:firstLine="0"/>
              <w:jc w:val="left"/>
              <w:rPr>
                <w:rFonts w:ascii="Calibri" w:eastAsia="Times New Roman" w:hAnsi="Calibri" w:cs="Calibri"/>
                <w:sz w:val="22"/>
              </w:rPr>
            </w:pPr>
            <w:r>
              <w:rPr>
                <w:rFonts w:ascii="Calibri" w:eastAsia="Times New Roman" w:hAnsi="Calibri" w:cs="Calibri"/>
                <w:sz w:val="22"/>
              </w:rPr>
              <w:t>PRUNR</w:t>
            </w:r>
          </w:p>
        </w:tc>
        <w:tc>
          <w:tcPr>
            <w:tcW w:w="96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EF3B61" w14:textId="77777777" w:rsidR="00E359BC" w:rsidRPr="00515629" w:rsidRDefault="00E359BC" w:rsidP="00E359BC">
            <w:pPr>
              <w:spacing w:line="276" w:lineRule="auto"/>
              <w:ind w:right="-300" w:firstLine="0"/>
              <w:jc w:val="left"/>
              <w:rPr>
                <w:rFonts w:ascii="Calibri" w:eastAsia="Times New Roman" w:hAnsi="Calibri" w:cs="Calibri"/>
                <w:sz w:val="22"/>
              </w:rPr>
            </w:pPr>
            <w:r w:rsidRPr="00515629">
              <w:rPr>
                <w:rFonts w:ascii="Calibri" w:eastAsia="Times New Roman" w:hAnsi="Calibri" w:cs="Calibri"/>
                <w:sz w:val="22"/>
              </w:rPr>
              <w:t>X</w:t>
            </w:r>
          </w:p>
        </w:tc>
        <w:tc>
          <w:tcPr>
            <w:tcW w:w="220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C5F66A" w14:textId="0AFD6647"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w:t>
            </w:r>
            <w:r>
              <w:rPr>
                <w:rFonts w:ascii="Calibri" w:eastAsia="Times New Roman" w:hAnsi="Calibri" w:cs="Calibri"/>
                <w:sz w:val="22"/>
              </w:rPr>
              <w:t>PRUNR</w:t>
            </w:r>
            <w:r w:rsidRPr="00515629">
              <w:rPr>
                <w:rFonts w:ascii="Calibri" w:eastAsia="Times New Roman" w:hAnsi="Calibri" w:cs="Calibri"/>
                <w:sz w:val="22"/>
              </w:rPr>
              <w:t>_V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8B3C36" w14:textId="77777777"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NUMC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91DF8C" w14:textId="77777777"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39E87C" w14:textId="77777777" w:rsidR="00E359BC" w:rsidRPr="00515629" w:rsidRDefault="00E359BC"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98A2BB" w14:textId="0C7E5FB4" w:rsidR="00E359BC" w:rsidRPr="00515629" w:rsidRDefault="00E359BC" w:rsidP="00E359BC">
            <w:pPr>
              <w:spacing w:line="276" w:lineRule="auto"/>
              <w:ind w:firstLine="0"/>
              <w:jc w:val="left"/>
              <w:rPr>
                <w:rFonts w:ascii="Calibri" w:eastAsia="Times New Roman" w:hAnsi="Calibri" w:cs="Calibri"/>
                <w:sz w:val="22"/>
              </w:rPr>
            </w:pPr>
            <w:r>
              <w:rPr>
                <w:rFonts w:ascii="Calibri" w:eastAsia="Times New Roman" w:hAnsi="Calibri" w:cs="Calibri"/>
                <w:sz w:val="22"/>
              </w:rPr>
              <w:t>Product</w:t>
            </w:r>
            <w:r w:rsidRPr="00515629">
              <w:rPr>
                <w:rFonts w:ascii="Calibri" w:eastAsia="Times New Roman" w:hAnsi="Calibri" w:cs="Calibri"/>
                <w:sz w:val="22"/>
              </w:rPr>
              <w:t xml:space="preserve"> ID</w:t>
            </w:r>
          </w:p>
        </w:tc>
        <w:tc>
          <w:tcPr>
            <w:tcW w:w="8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4A7B6ED" w14:textId="3AB53EFD" w:rsidR="00E359BC" w:rsidRPr="00515629" w:rsidRDefault="00E359BC" w:rsidP="00E359BC">
            <w:pPr>
              <w:spacing w:line="276" w:lineRule="auto"/>
              <w:ind w:firstLine="0"/>
              <w:jc w:val="left"/>
              <w:rPr>
                <w:rFonts w:ascii="Calibri" w:eastAsia="Times New Roman" w:hAnsi="Calibri" w:cs="Calibri"/>
                <w:sz w:val="22"/>
              </w:rPr>
            </w:pPr>
          </w:p>
        </w:tc>
      </w:tr>
      <w:tr w:rsidR="00E359BC" w:rsidRPr="00515629" w14:paraId="0BC5E5BE" w14:textId="77777777" w:rsidTr="005933A7">
        <w:trPr>
          <w:trHeight w:val="648"/>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F2DF7E" w14:textId="6E493E00"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t>PRNAME</w:t>
            </w:r>
          </w:p>
        </w:tc>
        <w:tc>
          <w:tcPr>
            <w:tcW w:w="96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74A4D7" w14:textId="4BF7E584" w:rsidR="00E359BC" w:rsidRPr="00515629" w:rsidRDefault="00E359BC" w:rsidP="00E359BC">
            <w:pPr>
              <w:spacing w:line="276" w:lineRule="auto"/>
              <w:ind w:firstLine="0"/>
              <w:jc w:val="left"/>
              <w:rPr>
                <w:rFonts w:ascii="Calibri" w:eastAsia="Times New Roman" w:hAnsi="Calibri" w:cs="Calibri"/>
                <w:sz w:val="22"/>
              </w:rPr>
            </w:pPr>
          </w:p>
        </w:tc>
        <w:tc>
          <w:tcPr>
            <w:tcW w:w="220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E48B32" w14:textId="1C7984ED"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w:t>
            </w:r>
            <w:r w:rsidR="005933A7">
              <w:rPr>
                <w:rFonts w:ascii="Calibri" w:eastAsia="Times New Roman" w:hAnsi="Calibri" w:cs="Calibri"/>
                <w:sz w:val="22"/>
              </w:rPr>
              <w:t xml:space="preserve"> PRNAME</w:t>
            </w:r>
            <w:r w:rsidR="005933A7" w:rsidRPr="00515629">
              <w:rPr>
                <w:rFonts w:ascii="Calibri" w:eastAsia="Times New Roman" w:hAnsi="Calibri" w:cs="Calibri"/>
                <w:sz w:val="22"/>
              </w:rPr>
              <w:t xml:space="preserve"> </w:t>
            </w:r>
            <w:r w:rsidRPr="00515629">
              <w:rPr>
                <w:rFonts w:ascii="Calibri" w:eastAsia="Times New Roman" w:hAnsi="Calibri" w:cs="Calibri"/>
                <w:sz w:val="22"/>
              </w:rPr>
              <w:t>_V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BCD4C1" w14:textId="6862A10B"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t>CHAR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3AD6EB" w14:textId="16519BF7"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t>40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53B0F1" w14:textId="77777777" w:rsidR="00E359BC" w:rsidRPr="00515629" w:rsidRDefault="00E359BC"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B7D089" w14:textId="227C0385"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t>Product Name</w:t>
            </w:r>
          </w:p>
        </w:tc>
        <w:tc>
          <w:tcPr>
            <w:tcW w:w="8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C80071" w14:textId="77777777" w:rsidR="00E359BC" w:rsidRPr="00515629" w:rsidRDefault="00E359BC" w:rsidP="00E359BC">
            <w:pPr>
              <w:spacing w:line="276" w:lineRule="auto"/>
              <w:jc w:val="left"/>
              <w:rPr>
                <w:rFonts w:ascii="Calibri" w:eastAsia="Times New Roman" w:hAnsi="Calibri" w:cs="Calibri"/>
                <w:sz w:val="22"/>
              </w:rPr>
            </w:pPr>
          </w:p>
        </w:tc>
      </w:tr>
      <w:tr w:rsidR="00E359BC" w:rsidRPr="00515629" w14:paraId="5B534F09" w14:textId="77777777" w:rsidTr="005933A7">
        <w:trPr>
          <w:trHeight w:val="792"/>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0B52B6" w14:textId="172A8823"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t>QUANTT</w:t>
            </w:r>
          </w:p>
        </w:tc>
        <w:tc>
          <w:tcPr>
            <w:tcW w:w="96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70DBCB" w14:textId="77777777" w:rsidR="00E359BC" w:rsidRPr="00515629" w:rsidRDefault="00E359BC" w:rsidP="00E359BC">
            <w:pPr>
              <w:spacing w:line="276" w:lineRule="auto"/>
              <w:jc w:val="left"/>
              <w:rPr>
                <w:rFonts w:ascii="Calibri" w:eastAsia="Times New Roman" w:hAnsi="Calibri" w:cs="Calibri"/>
                <w:sz w:val="22"/>
              </w:rPr>
            </w:pPr>
          </w:p>
        </w:tc>
        <w:tc>
          <w:tcPr>
            <w:tcW w:w="220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ACE61E" w14:textId="1A2A839E"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w:t>
            </w:r>
            <w:r w:rsidR="005933A7">
              <w:rPr>
                <w:rFonts w:ascii="Calibri" w:eastAsia="Times New Roman" w:hAnsi="Calibri" w:cs="Calibri"/>
                <w:sz w:val="22"/>
              </w:rPr>
              <w:t xml:space="preserve"> QUANTT</w:t>
            </w:r>
            <w:r w:rsidR="005933A7" w:rsidRPr="00515629">
              <w:rPr>
                <w:rFonts w:ascii="Calibri" w:eastAsia="Times New Roman" w:hAnsi="Calibri" w:cs="Calibri"/>
                <w:sz w:val="22"/>
              </w:rPr>
              <w:t xml:space="preserve"> </w:t>
            </w:r>
            <w:r w:rsidRPr="00515629">
              <w:rPr>
                <w:rFonts w:ascii="Calibri" w:eastAsia="Times New Roman" w:hAnsi="Calibri" w:cs="Calibri"/>
                <w:sz w:val="22"/>
              </w:rPr>
              <w:t>_V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04F1E7" w14:textId="4A5766E3"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t>NUMC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C0FF10" w14:textId="218C57D2"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E05E1FB" w14:textId="77777777" w:rsidR="00E359BC" w:rsidRPr="00515629" w:rsidRDefault="00E359BC"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2BB1381" w14:textId="5ED7FCE2"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t>Quantity</w:t>
            </w:r>
          </w:p>
        </w:tc>
        <w:tc>
          <w:tcPr>
            <w:tcW w:w="8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E813FA" w14:textId="77777777" w:rsidR="00E359BC" w:rsidRPr="00515629" w:rsidRDefault="00E359BC" w:rsidP="00E359BC">
            <w:pPr>
              <w:spacing w:line="276" w:lineRule="auto"/>
              <w:jc w:val="left"/>
              <w:rPr>
                <w:rFonts w:ascii="Calibri" w:eastAsia="Times New Roman" w:hAnsi="Calibri" w:cs="Calibri"/>
                <w:sz w:val="22"/>
              </w:rPr>
            </w:pPr>
          </w:p>
        </w:tc>
      </w:tr>
      <w:tr w:rsidR="00E359BC" w:rsidRPr="00515629" w14:paraId="2F09B21B" w14:textId="77777777" w:rsidTr="003A4A48">
        <w:trPr>
          <w:trHeight w:val="59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0BF7B8" w14:textId="3638FA7A"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lastRenderedPageBreak/>
              <w:t>PRICE</w:t>
            </w:r>
          </w:p>
        </w:tc>
        <w:tc>
          <w:tcPr>
            <w:tcW w:w="96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2B1374" w14:textId="77777777" w:rsidR="00E359BC" w:rsidRPr="00515629" w:rsidRDefault="00E359BC" w:rsidP="00E359BC">
            <w:pPr>
              <w:spacing w:line="276" w:lineRule="auto"/>
              <w:jc w:val="left"/>
              <w:rPr>
                <w:rFonts w:ascii="Calibri" w:eastAsia="Times New Roman" w:hAnsi="Calibri" w:cs="Calibri"/>
                <w:sz w:val="22"/>
              </w:rPr>
            </w:pPr>
          </w:p>
        </w:tc>
        <w:tc>
          <w:tcPr>
            <w:tcW w:w="220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961929" w14:textId="328FA5F0" w:rsidR="00E359BC" w:rsidRPr="00515629" w:rsidRDefault="00E359BC" w:rsidP="00E359BC">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w:t>
            </w:r>
            <w:r w:rsidR="005933A7">
              <w:rPr>
                <w:rFonts w:ascii="Calibri" w:eastAsia="Times New Roman" w:hAnsi="Calibri" w:cs="Calibri"/>
                <w:sz w:val="22"/>
              </w:rPr>
              <w:t xml:space="preserve"> PRICE</w:t>
            </w:r>
            <w:r w:rsidR="005933A7" w:rsidRPr="00515629">
              <w:rPr>
                <w:rFonts w:ascii="Calibri" w:eastAsia="Times New Roman" w:hAnsi="Calibri" w:cs="Calibri"/>
                <w:sz w:val="22"/>
              </w:rPr>
              <w:t xml:space="preserve"> </w:t>
            </w:r>
            <w:r w:rsidRPr="00515629">
              <w:rPr>
                <w:rFonts w:ascii="Calibri" w:eastAsia="Times New Roman" w:hAnsi="Calibri" w:cs="Calibri"/>
                <w:sz w:val="22"/>
              </w:rPr>
              <w:t>_V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5039CC" w14:textId="793EBE31"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t>NUMC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0C6235A" w14:textId="4D1D7C2E"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t>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46D7CF" w14:textId="77777777" w:rsidR="00E359BC" w:rsidRPr="00515629" w:rsidRDefault="00E359BC"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D20F2B" w14:textId="0FF27E2B" w:rsidR="00E359BC" w:rsidRPr="00515629" w:rsidRDefault="005933A7" w:rsidP="00E359BC">
            <w:pPr>
              <w:spacing w:line="276" w:lineRule="auto"/>
              <w:ind w:firstLine="0"/>
              <w:jc w:val="left"/>
              <w:rPr>
                <w:rFonts w:ascii="Calibri" w:eastAsia="Times New Roman" w:hAnsi="Calibri" w:cs="Calibri"/>
                <w:sz w:val="22"/>
              </w:rPr>
            </w:pPr>
            <w:r>
              <w:rPr>
                <w:rFonts w:ascii="Calibri" w:eastAsia="Times New Roman" w:hAnsi="Calibri" w:cs="Calibri"/>
                <w:sz w:val="22"/>
              </w:rPr>
              <w:t>Price</w:t>
            </w:r>
          </w:p>
        </w:tc>
        <w:tc>
          <w:tcPr>
            <w:tcW w:w="8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99CCA4D" w14:textId="77777777" w:rsidR="00E359BC" w:rsidRPr="00515629" w:rsidRDefault="00E359BC" w:rsidP="00E359BC">
            <w:pPr>
              <w:spacing w:line="276" w:lineRule="auto"/>
              <w:jc w:val="left"/>
              <w:rPr>
                <w:rFonts w:ascii="Calibri" w:eastAsia="Times New Roman" w:hAnsi="Calibri" w:cs="Calibri"/>
                <w:sz w:val="22"/>
              </w:rPr>
            </w:pPr>
          </w:p>
        </w:tc>
      </w:tr>
    </w:tbl>
    <w:p w14:paraId="52F1BBA5" w14:textId="70382968" w:rsidR="00E359BC" w:rsidRDefault="005933A7" w:rsidP="008D7259">
      <w:r>
        <w:t>Thực thể: hóa đơn</w:t>
      </w:r>
      <w:r w:rsidR="008D7259">
        <w:t xml:space="preserve">: </w:t>
      </w:r>
    </w:p>
    <w:tbl>
      <w:tblPr>
        <w:tblW w:w="9172" w:type="dxa"/>
        <w:tblCellMar>
          <w:left w:w="0" w:type="dxa"/>
          <w:right w:w="0" w:type="dxa"/>
        </w:tblCellMar>
        <w:tblLook w:val="04A0" w:firstRow="1" w:lastRow="0" w:firstColumn="1" w:lastColumn="0" w:noHBand="0" w:noVBand="1"/>
      </w:tblPr>
      <w:tblGrid>
        <w:gridCol w:w="1392"/>
        <w:gridCol w:w="967"/>
        <w:gridCol w:w="1493"/>
        <w:gridCol w:w="929"/>
        <w:gridCol w:w="713"/>
        <w:gridCol w:w="828"/>
        <w:gridCol w:w="1411"/>
        <w:gridCol w:w="1439"/>
      </w:tblGrid>
      <w:tr w:rsidR="005933A7" w:rsidRPr="00515629" w14:paraId="0C79EBF0" w14:textId="77777777" w:rsidTr="005933A7">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487392"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Table ID: Z270_TV_RESULT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865598" w14:textId="77777777" w:rsidR="005933A7" w:rsidRPr="00515629" w:rsidRDefault="005933A7" w:rsidP="005933A7">
            <w:pPr>
              <w:spacing w:line="276" w:lineRule="auto"/>
              <w:jc w:val="left"/>
              <w:rPr>
                <w:rFonts w:ascii="Calibri" w:eastAsia="Times New Roman" w:hAnsi="Calibri" w:cs="Calibri"/>
                <w:b/>
                <w:bCs/>
                <w:sz w:val="22"/>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8E92D8"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Data Class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DA42E27" w14:textId="77777777" w:rsidR="005933A7" w:rsidRPr="00515629" w:rsidRDefault="005933A7" w:rsidP="005933A7">
            <w:pPr>
              <w:spacing w:line="276" w:lineRule="auto"/>
              <w:ind w:firstLine="0"/>
              <w:jc w:val="left"/>
              <w:rPr>
                <w:rFonts w:ascii="Arial" w:eastAsia="Times New Roman" w:hAnsi="Arial" w:cs="Arial"/>
                <w:sz w:val="20"/>
                <w:szCs w:val="20"/>
              </w:rPr>
            </w:pPr>
            <w:r w:rsidRPr="00515629">
              <w:rPr>
                <w:rFonts w:ascii="Arial" w:eastAsia="Times New Roman" w:hAnsi="Arial" w:cs="Arial"/>
                <w:sz w:val="20"/>
                <w:szCs w:val="20"/>
              </w:rPr>
              <w:t>APPL0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8B6528" w14:textId="77777777" w:rsidR="005933A7" w:rsidRPr="00515629" w:rsidRDefault="005933A7" w:rsidP="005933A7">
            <w:pPr>
              <w:spacing w:line="276" w:lineRule="auto"/>
              <w:jc w:val="lef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B4AB50" w14:textId="77777777" w:rsidR="005933A7" w:rsidRPr="00515629" w:rsidRDefault="005933A7" w:rsidP="005933A7">
            <w:pPr>
              <w:spacing w:line="276" w:lineRule="auto"/>
              <w:jc w:val="left"/>
              <w:rPr>
                <w:rFonts w:eastAsia="Times New Roman" w:cs="Times New Roman"/>
                <w:sz w:val="20"/>
                <w:szCs w:val="20"/>
              </w:rPr>
            </w:pPr>
          </w:p>
        </w:tc>
        <w:tc>
          <w:tcPr>
            <w:tcW w:w="143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1CF899" w14:textId="77777777" w:rsidR="005933A7" w:rsidRPr="00515629" w:rsidRDefault="005933A7" w:rsidP="005933A7">
            <w:pPr>
              <w:spacing w:line="276" w:lineRule="auto"/>
              <w:jc w:val="left"/>
              <w:rPr>
                <w:rFonts w:eastAsia="Times New Roman" w:cs="Times New Roman"/>
                <w:sz w:val="20"/>
                <w:szCs w:val="20"/>
              </w:rPr>
            </w:pPr>
          </w:p>
        </w:tc>
      </w:tr>
      <w:tr w:rsidR="005933A7" w:rsidRPr="00515629" w14:paraId="2EE1A9E6" w14:textId="77777777" w:rsidTr="003A4A48">
        <w:trPr>
          <w:trHeight w:val="612"/>
        </w:trPr>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3C5D0E4F"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Description</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58FAC869" w14:textId="77777777" w:rsidR="005933A7" w:rsidRPr="00515629" w:rsidRDefault="005933A7" w:rsidP="005933A7">
            <w:pPr>
              <w:spacing w:line="276" w:lineRule="auto"/>
              <w:ind w:firstLine="0"/>
              <w:jc w:val="left"/>
              <w:rPr>
                <w:rFonts w:ascii="Arial" w:eastAsia="Times New Roman" w:hAnsi="Arial" w:cs="Arial"/>
                <w:sz w:val="20"/>
                <w:szCs w:val="20"/>
              </w:rPr>
            </w:pPr>
            <w:r w:rsidRPr="00515629">
              <w:rPr>
                <w:rFonts w:ascii="Arial" w:eastAsia="Times New Roman" w:hAnsi="Arial" w:cs="Arial"/>
                <w:sz w:val="20"/>
                <w:szCs w:val="20"/>
              </w:rPr>
              <w:t>Results</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27E74A93" w14:textId="77777777" w:rsidR="005933A7" w:rsidRPr="00515629" w:rsidRDefault="005933A7" w:rsidP="005933A7">
            <w:pPr>
              <w:spacing w:line="276" w:lineRule="auto"/>
              <w:jc w:val="lef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6F24A87D"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Size Cate</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6C60C15D"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3</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56E6F3A9" w14:textId="77777777" w:rsidR="005933A7" w:rsidRPr="00515629" w:rsidRDefault="005933A7" w:rsidP="005933A7">
            <w:pPr>
              <w:spacing w:line="276" w:lineRule="auto"/>
              <w:jc w:val="left"/>
              <w:rPr>
                <w:rFonts w:ascii="Calibri" w:eastAsia="Times New Roman" w:hAnsi="Calibri" w:cs="Calibri"/>
                <w:sz w:val="22"/>
              </w:rPr>
            </w:pP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751E835E" w14:textId="77777777" w:rsidR="005933A7" w:rsidRPr="00515629" w:rsidRDefault="005933A7" w:rsidP="005933A7">
            <w:pPr>
              <w:spacing w:line="276" w:lineRule="auto"/>
              <w:jc w:val="left"/>
              <w:rPr>
                <w:rFonts w:eastAsia="Times New Roman" w:cs="Times New Roman"/>
                <w:sz w:val="20"/>
                <w:szCs w:val="20"/>
              </w:rPr>
            </w:pPr>
          </w:p>
        </w:tc>
        <w:tc>
          <w:tcPr>
            <w:tcW w:w="1439" w:type="dxa"/>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2EA29959" w14:textId="77777777" w:rsidR="005933A7" w:rsidRPr="00515629" w:rsidRDefault="005933A7" w:rsidP="005933A7">
            <w:pPr>
              <w:spacing w:line="276" w:lineRule="auto"/>
              <w:jc w:val="left"/>
              <w:rPr>
                <w:rFonts w:eastAsia="Times New Roman" w:cs="Times New Roman"/>
                <w:sz w:val="20"/>
                <w:szCs w:val="20"/>
              </w:rPr>
            </w:pPr>
          </w:p>
        </w:tc>
      </w:tr>
      <w:tr w:rsidR="005933A7" w:rsidRPr="00515629" w14:paraId="48CAFE1C" w14:textId="77777777" w:rsidTr="005933A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23FA9BC"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Field 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5F4837"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Key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626BA8"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Data Element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C8C14F"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Data 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ACACCB"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Length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E6DD152"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Decimal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040E01"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Short Descriptio</w:t>
            </w:r>
          </w:p>
        </w:tc>
        <w:tc>
          <w:tcPr>
            <w:tcW w:w="14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49A26B0" w14:textId="77777777" w:rsidR="005933A7" w:rsidRPr="00515629" w:rsidRDefault="005933A7" w:rsidP="005933A7">
            <w:pPr>
              <w:spacing w:line="276" w:lineRule="auto"/>
              <w:ind w:firstLine="0"/>
              <w:jc w:val="left"/>
              <w:rPr>
                <w:rFonts w:ascii="Calibri" w:eastAsia="Times New Roman" w:hAnsi="Calibri" w:cs="Calibri"/>
                <w:b/>
                <w:bCs/>
                <w:sz w:val="22"/>
              </w:rPr>
            </w:pPr>
            <w:r w:rsidRPr="00515629">
              <w:rPr>
                <w:rFonts w:ascii="Calibri" w:eastAsia="Times New Roman" w:hAnsi="Calibri" w:cs="Calibri"/>
                <w:b/>
                <w:bCs/>
                <w:sz w:val="22"/>
              </w:rPr>
              <w:t>Check table</w:t>
            </w:r>
          </w:p>
        </w:tc>
      </w:tr>
      <w:tr w:rsidR="005933A7" w:rsidRPr="00515629" w14:paraId="2DF81E8C" w14:textId="77777777" w:rsidTr="003A4A48">
        <w:trPr>
          <w:trHeight w:val="576"/>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E835FA6"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MANDT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0F9373B"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MANDT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C87054"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CLNT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8A3290"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CLNT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C2A0D8"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A152E9"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6A9AF"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Client</w:t>
            </w:r>
          </w:p>
        </w:tc>
        <w:tc>
          <w:tcPr>
            <w:tcW w:w="14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D86DC5" w14:textId="77777777" w:rsidR="005933A7" w:rsidRPr="00515629" w:rsidRDefault="005933A7" w:rsidP="005933A7">
            <w:pPr>
              <w:spacing w:line="276" w:lineRule="auto"/>
              <w:jc w:val="left"/>
              <w:rPr>
                <w:rFonts w:ascii="Calibri" w:eastAsia="Times New Roman" w:hAnsi="Calibri" w:cs="Calibri"/>
                <w:sz w:val="22"/>
              </w:rPr>
            </w:pPr>
          </w:p>
        </w:tc>
      </w:tr>
      <w:tr w:rsidR="005933A7" w:rsidRPr="00515629" w14:paraId="64104A1F" w14:textId="77777777" w:rsidTr="005933A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094E6FB2" w14:textId="36EFC054"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BILLNR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211FA4C1" w14:textId="125BE83F"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56005694" w14:textId="4D174D7A"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w:t>
            </w:r>
            <w:r>
              <w:rPr>
                <w:rFonts w:ascii="Calibri" w:eastAsia="Times New Roman" w:hAnsi="Calibri" w:cs="Calibri"/>
                <w:sz w:val="22"/>
              </w:rPr>
              <w:t xml:space="preserve"> BILLNR</w:t>
            </w:r>
            <w:r w:rsidRPr="00515629">
              <w:rPr>
                <w:rFonts w:ascii="Calibri" w:eastAsia="Times New Roman" w:hAnsi="Calibri" w:cs="Calibri"/>
                <w:sz w:val="22"/>
              </w:rPr>
              <w:t xml:space="preserve"> _V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66065D21" w14:textId="20CA3D48"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NUMC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1D2FB460" w14:textId="0DC89D71"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4A27843E" w14:textId="24725A6B"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69090F4B" w14:textId="6748E69C"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Bill ID</w:t>
            </w:r>
          </w:p>
        </w:tc>
        <w:tc>
          <w:tcPr>
            <w:tcW w:w="14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1B9CA91C" w14:textId="77777777" w:rsidR="005933A7" w:rsidRPr="00515629" w:rsidRDefault="005933A7" w:rsidP="005933A7">
            <w:pPr>
              <w:spacing w:line="276" w:lineRule="auto"/>
              <w:jc w:val="left"/>
              <w:rPr>
                <w:rFonts w:ascii="Calibri" w:eastAsia="Times New Roman" w:hAnsi="Calibri" w:cs="Calibri"/>
                <w:sz w:val="22"/>
              </w:rPr>
            </w:pPr>
          </w:p>
        </w:tc>
      </w:tr>
      <w:tr w:rsidR="005933A7" w:rsidRPr="00515629" w14:paraId="4A2DED71" w14:textId="77777777" w:rsidTr="005933A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2B89DA1" w14:textId="400E2993"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PRUNR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83E8E1"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289CCD7" w14:textId="62966859"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w:t>
            </w:r>
            <w:r>
              <w:rPr>
                <w:rFonts w:ascii="Calibri" w:eastAsia="Times New Roman" w:hAnsi="Calibri" w:cs="Calibri"/>
                <w:sz w:val="22"/>
              </w:rPr>
              <w:t xml:space="preserve"> PRUNR</w:t>
            </w:r>
            <w:r w:rsidRPr="00515629">
              <w:rPr>
                <w:rFonts w:ascii="Calibri" w:eastAsia="Times New Roman" w:hAnsi="Calibri" w:cs="Calibri"/>
                <w:sz w:val="22"/>
              </w:rPr>
              <w:t xml:space="preserve"> _V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B842A6D"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NUMC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85C54AA"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928D905"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1A77CC" w14:textId="1AF72985"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Product</w:t>
            </w:r>
            <w:r w:rsidRPr="00515629">
              <w:rPr>
                <w:rFonts w:ascii="Calibri" w:eastAsia="Times New Roman" w:hAnsi="Calibri" w:cs="Calibri"/>
                <w:sz w:val="22"/>
              </w:rPr>
              <w:t xml:space="preserve"> ID</w:t>
            </w:r>
          </w:p>
        </w:tc>
        <w:tc>
          <w:tcPr>
            <w:tcW w:w="14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72A4EC"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Z270_TV_STD</w:t>
            </w:r>
          </w:p>
        </w:tc>
      </w:tr>
      <w:tr w:rsidR="005933A7" w:rsidRPr="00515629" w14:paraId="285CF023" w14:textId="77777777" w:rsidTr="005933A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FADDB1" w14:textId="334154B8"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DATECR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17C0BE" w14:textId="61028E99" w:rsidR="005933A7" w:rsidRPr="00515629" w:rsidRDefault="005933A7" w:rsidP="005933A7">
            <w:pPr>
              <w:spacing w:line="276" w:lineRule="auto"/>
              <w:ind w:firstLine="0"/>
              <w:jc w:val="left"/>
              <w:rPr>
                <w:rFonts w:ascii="Calibri" w:eastAsia="Times New Roman" w:hAnsi="Calibri" w:cs="Calibri"/>
                <w:sz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4A1302" w14:textId="2346BADB"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w:t>
            </w:r>
            <w:r>
              <w:rPr>
                <w:rFonts w:ascii="Calibri" w:eastAsia="Times New Roman" w:hAnsi="Calibri" w:cs="Calibri"/>
                <w:sz w:val="22"/>
              </w:rPr>
              <w:t xml:space="preserve"> DATECR</w:t>
            </w:r>
            <w:r w:rsidRPr="00515629">
              <w:rPr>
                <w:rFonts w:ascii="Calibri" w:eastAsia="Times New Roman" w:hAnsi="Calibri" w:cs="Calibri"/>
                <w:sz w:val="22"/>
              </w:rPr>
              <w:t xml:space="preserve"> _V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C839B2" w14:textId="54F3C53A"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CHAR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5A592D"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1BE253"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C64EDC" w14:textId="13FAEEC0"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Date Create</w:t>
            </w:r>
          </w:p>
        </w:tc>
        <w:tc>
          <w:tcPr>
            <w:tcW w:w="14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CC3D6B" w14:textId="77777777" w:rsidR="005933A7" w:rsidRPr="00515629" w:rsidRDefault="005933A7" w:rsidP="005933A7">
            <w:pPr>
              <w:spacing w:line="276" w:lineRule="auto"/>
              <w:jc w:val="left"/>
              <w:rPr>
                <w:rFonts w:ascii="Calibri" w:eastAsia="Times New Roman" w:hAnsi="Calibri" w:cs="Calibri"/>
                <w:sz w:val="22"/>
              </w:rPr>
            </w:pPr>
          </w:p>
        </w:tc>
      </w:tr>
      <w:tr w:rsidR="005933A7" w:rsidRPr="00515629" w14:paraId="65DD2DAA" w14:textId="77777777" w:rsidTr="005933A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754662" w14:textId="61B4F761"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TTPRICE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19E501" w14:textId="77777777" w:rsidR="005933A7" w:rsidRPr="00515629" w:rsidRDefault="005933A7" w:rsidP="005933A7">
            <w:pPr>
              <w:spacing w:line="276" w:lineRule="auto"/>
              <w:ind w:firstLine="0"/>
              <w:jc w:val="left"/>
              <w:rPr>
                <w:rFonts w:ascii="Calibri" w:eastAsia="Times New Roman" w:hAnsi="Calibri" w:cs="Calibri"/>
                <w:sz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735B89" w14:textId="0930610B"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w:t>
            </w:r>
            <w:r>
              <w:rPr>
                <w:rFonts w:ascii="Calibri" w:eastAsia="Times New Roman" w:hAnsi="Calibri" w:cs="Calibri"/>
                <w:sz w:val="22"/>
              </w:rPr>
              <w:t xml:space="preserve"> TTPRICE</w:t>
            </w:r>
            <w:r w:rsidRPr="00515629">
              <w:rPr>
                <w:rFonts w:ascii="Calibri" w:eastAsia="Times New Roman" w:hAnsi="Calibri" w:cs="Calibri"/>
                <w:sz w:val="22"/>
              </w:rPr>
              <w:t xml:space="preserve"> _V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8B807E" w14:textId="192A37A9"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NUMC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CD46EE" w14:textId="417654C2"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3</w:t>
            </w:r>
            <w:r>
              <w:rPr>
                <w:rFonts w:ascii="Calibri" w:eastAsia="Times New Roman" w:hAnsi="Calibri" w:cs="Calibri"/>
                <w:sz w:val="22"/>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26D42D"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A6B9A1" w14:textId="51F757C6"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Total Price</w:t>
            </w:r>
          </w:p>
        </w:tc>
        <w:tc>
          <w:tcPr>
            <w:tcW w:w="14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92C5C48" w14:textId="77777777" w:rsidR="005933A7" w:rsidRPr="00515629" w:rsidRDefault="005933A7" w:rsidP="005933A7">
            <w:pPr>
              <w:spacing w:line="276" w:lineRule="auto"/>
              <w:jc w:val="left"/>
              <w:rPr>
                <w:rFonts w:ascii="Calibri" w:eastAsia="Times New Roman" w:hAnsi="Calibri" w:cs="Calibri"/>
                <w:sz w:val="22"/>
              </w:rPr>
            </w:pPr>
          </w:p>
        </w:tc>
      </w:tr>
      <w:tr w:rsidR="005933A7" w:rsidRPr="00515629" w14:paraId="15D8989C" w14:textId="77777777" w:rsidTr="005933A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2DC818" w14:textId="7F99C2A7"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WHCFM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4622BCC" w14:textId="77777777" w:rsidR="005933A7" w:rsidRPr="00515629" w:rsidRDefault="005933A7" w:rsidP="005933A7">
            <w:pPr>
              <w:spacing w:line="276" w:lineRule="auto"/>
              <w:ind w:firstLine="0"/>
              <w:jc w:val="left"/>
              <w:rPr>
                <w:rFonts w:ascii="Calibri" w:eastAsia="Times New Roman" w:hAnsi="Calibri" w:cs="Calibri"/>
                <w:sz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536D3F3" w14:textId="654ABE78"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w:t>
            </w:r>
            <w:r>
              <w:rPr>
                <w:rFonts w:ascii="Calibri" w:eastAsia="Times New Roman" w:hAnsi="Calibri" w:cs="Calibri"/>
                <w:sz w:val="22"/>
              </w:rPr>
              <w:t xml:space="preserve"> WHCFM</w:t>
            </w:r>
            <w:r w:rsidRPr="00515629">
              <w:rPr>
                <w:rFonts w:ascii="Calibri" w:eastAsia="Times New Roman" w:hAnsi="Calibri" w:cs="Calibri"/>
                <w:sz w:val="22"/>
              </w:rPr>
              <w:t xml:space="preserve"> _V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6DFCDF" w14:textId="5A39F828"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NUMC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8AF0EC" w14:textId="104A9718"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495584"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62833D" w14:textId="18D35B8C"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WH Confirm</w:t>
            </w:r>
          </w:p>
        </w:tc>
        <w:tc>
          <w:tcPr>
            <w:tcW w:w="14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51B6A4" w14:textId="77777777" w:rsidR="005933A7" w:rsidRPr="00515629" w:rsidRDefault="005933A7" w:rsidP="005933A7">
            <w:pPr>
              <w:spacing w:line="276" w:lineRule="auto"/>
              <w:jc w:val="left"/>
              <w:rPr>
                <w:rFonts w:ascii="Calibri" w:eastAsia="Times New Roman" w:hAnsi="Calibri" w:cs="Calibri"/>
                <w:sz w:val="22"/>
              </w:rPr>
            </w:pPr>
          </w:p>
        </w:tc>
      </w:tr>
      <w:tr w:rsidR="005933A7" w:rsidRPr="00515629" w14:paraId="0BF46965" w14:textId="77777777" w:rsidTr="005933A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6342DC" w14:textId="5992CAE4"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ACCCFM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08AF83" w14:textId="77777777" w:rsidR="005933A7" w:rsidRPr="00515629" w:rsidRDefault="005933A7" w:rsidP="005933A7">
            <w:pPr>
              <w:spacing w:line="276" w:lineRule="auto"/>
              <w:ind w:firstLine="0"/>
              <w:jc w:val="left"/>
              <w:rPr>
                <w:rFonts w:ascii="Calibri" w:eastAsia="Times New Roman" w:hAnsi="Calibri" w:cs="Calibri"/>
                <w:sz w:val="22"/>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421A45" w14:textId="29A6918A"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Z270_</w:t>
            </w:r>
            <w:r>
              <w:rPr>
                <w:rFonts w:ascii="Calibri" w:eastAsia="Times New Roman" w:hAnsi="Calibri" w:cs="Calibri"/>
                <w:sz w:val="22"/>
              </w:rPr>
              <w:t xml:space="preserve"> ACCCFM</w:t>
            </w:r>
            <w:r w:rsidRPr="00515629">
              <w:rPr>
                <w:rFonts w:ascii="Calibri" w:eastAsia="Times New Roman" w:hAnsi="Calibri" w:cs="Calibri"/>
                <w:sz w:val="22"/>
              </w:rPr>
              <w:t xml:space="preserve"> _V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F68F33" w14:textId="68B1FBD7"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NUMC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E071F7" w14:textId="7BC1B6CB"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80F3C9" w14:textId="77777777" w:rsidR="005933A7" w:rsidRPr="00515629" w:rsidRDefault="005933A7" w:rsidP="005933A7">
            <w:pPr>
              <w:spacing w:line="276" w:lineRule="auto"/>
              <w:ind w:firstLine="0"/>
              <w:jc w:val="left"/>
              <w:rPr>
                <w:rFonts w:ascii="Calibri" w:eastAsia="Times New Roman" w:hAnsi="Calibri" w:cs="Calibri"/>
                <w:sz w:val="22"/>
              </w:rPr>
            </w:pPr>
            <w:r w:rsidRPr="00515629">
              <w:rPr>
                <w:rFonts w:ascii="Calibri" w:eastAsia="Times New Roman" w:hAnsi="Calibri" w:cs="Calibri"/>
                <w:sz w:val="22"/>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1544CD" w14:textId="4A376764" w:rsidR="005933A7" w:rsidRPr="00515629" w:rsidRDefault="005933A7" w:rsidP="005933A7">
            <w:pPr>
              <w:spacing w:line="276" w:lineRule="auto"/>
              <w:ind w:firstLine="0"/>
              <w:jc w:val="left"/>
              <w:rPr>
                <w:rFonts w:ascii="Calibri" w:eastAsia="Times New Roman" w:hAnsi="Calibri" w:cs="Calibri"/>
                <w:sz w:val="22"/>
              </w:rPr>
            </w:pPr>
            <w:r>
              <w:rPr>
                <w:rFonts w:ascii="Calibri" w:eastAsia="Times New Roman" w:hAnsi="Calibri" w:cs="Calibri"/>
                <w:sz w:val="22"/>
              </w:rPr>
              <w:t>Account CF</w:t>
            </w:r>
          </w:p>
        </w:tc>
        <w:tc>
          <w:tcPr>
            <w:tcW w:w="143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FD640F" w14:textId="77777777" w:rsidR="005933A7" w:rsidRPr="00515629" w:rsidRDefault="005933A7" w:rsidP="005933A7">
            <w:pPr>
              <w:spacing w:line="276" w:lineRule="auto"/>
              <w:jc w:val="left"/>
              <w:rPr>
                <w:rFonts w:ascii="Calibri" w:eastAsia="Times New Roman" w:hAnsi="Calibri" w:cs="Calibri"/>
                <w:sz w:val="22"/>
              </w:rPr>
            </w:pPr>
          </w:p>
        </w:tc>
      </w:tr>
    </w:tbl>
    <w:p w14:paraId="5D21ADA0" w14:textId="3BE40E89" w:rsidR="003A4A48" w:rsidRDefault="003A4A48" w:rsidP="008D7259">
      <w:pPr>
        <w:pStyle w:val="Heading5"/>
        <w:numPr>
          <w:ilvl w:val="0"/>
          <w:numId w:val="32"/>
        </w:numPr>
      </w:pPr>
      <w:r>
        <w:t xml:space="preserve">Cơ sở dữ liệu mô phỏng </w:t>
      </w:r>
    </w:p>
    <w:p w14:paraId="03C8D449" w14:textId="77777777" w:rsidR="003A4A48" w:rsidRDefault="003A4A48" w:rsidP="003A4A48">
      <w:pPr>
        <w:keepNext/>
        <w:ind w:firstLine="0"/>
      </w:pPr>
      <w:r w:rsidRPr="003A4A48">
        <w:rPr>
          <w:b/>
          <w:noProof/>
          <w:szCs w:val="26"/>
        </w:rPr>
        <w:drawing>
          <wp:inline distT="0" distB="0" distL="0" distR="0" wp14:anchorId="701324CA" wp14:editId="7ACA2A85">
            <wp:extent cx="5760720" cy="3398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98520"/>
                    </a:xfrm>
                    <a:prstGeom prst="rect">
                      <a:avLst/>
                    </a:prstGeom>
                  </pic:spPr>
                </pic:pic>
              </a:graphicData>
            </a:graphic>
          </wp:inline>
        </w:drawing>
      </w:r>
    </w:p>
    <w:p w14:paraId="085918E6" w14:textId="07F45197" w:rsidR="003A4A48" w:rsidRDefault="003A4A48" w:rsidP="003A4A48">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12</w:t>
      </w:r>
      <w:r w:rsidR="00000000">
        <w:rPr>
          <w:noProof/>
        </w:rPr>
        <w:fldChar w:fldCharType="end"/>
      </w:r>
      <w:r>
        <w:t xml:space="preserve"> Cơ sở dữ liệu mô phỏng</w:t>
      </w:r>
    </w:p>
    <w:p w14:paraId="2462075C" w14:textId="6F003008" w:rsidR="003A4A48" w:rsidRDefault="003A4A48" w:rsidP="008D7259">
      <w:pPr>
        <w:pStyle w:val="Heading4"/>
      </w:pPr>
      <w:bookmarkStart w:id="67" w:name="_Toc145491563"/>
      <w:r>
        <w:lastRenderedPageBreak/>
        <w:t>Kết quả chương trình</w:t>
      </w:r>
      <w:r w:rsidR="003840AC">
        <w:t xml:space="preserve"> mô phỏng bằng java</w:t>
      </w:r>
      <w:bookmarkEnd w:id="67"/>
    </w:p>
    <w:p w14:paraId="753F93F8" w14:textId="4834FC45" w:rsidR="007C0C12" w:rsidRPr="007C0C12" w:rsidRDefault="007C0C12" w:rsidP="007C0C12">
      <w:pPr>
        <w:pStyle w:val="Heading5"/>
        <w:numPr>
          <w:ilvl w:val="0"/>
          <w:numId w:val="33"/>
        </w:numPr>
      </w:pPr>
      <w:r>
        <w:t>Mua hàng</w:t>
      </w:r>
    </w:p>
    <w:p w14:paraId="61E7D10D" w14:textId="77777777" w:rsidR="005A651E" w:rsidRDefault="005A651E" w:rsidP="005A651E">
      <w:pPr>
        <w:keepNext/>
        <w:ind w:firstLine="0"/>
      </w:pPr>
      <w:r w:rsidRPr="005A651E">
        <w:rPr>
          <w:noProof/>
        </w:rPr>
        <w:drawing>
          <wp:inline distT="0" distB="0" distL="0" distR="0" wp14:anchorId="50565180" wp14:editId="4DF81C2A">
            <wp:extent cx="5760720" cy="64233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582" cy="6424339"/>
                    </a:xfrm>
                    <a:prstGeom prst="rect">
                      <a:avLst/>
                    </a:prstGeom>
                  </pic:spPr>
                </pic:pic>
              </a:graphicData>
            </a:graphic>
          </wp:inline>
        </w:drawing>
      </w:r>
    </w:p>
    <w:p w14:paraId="4C15CD24" w14:textId="68FEDEA3" w:rsidR="005A651E" w:rsidRPr="005A651E" w:rsidRDefault="005A651E" w:rsidP="005A651E">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14</w:t>
      </w:r>
      <w:r w:rsidR="00000000">
        <w:rPr>
          <w:noProof/>
        </w:rPr>
        <w:fldChar w:fldCharType="end"/>
      </w:r>
      <w:r>
        <w:t xml:space="preserve"> GUI mua hàng</w:t>
      </w:r>
    </w:p>
    <w:p w14:paraId="6EFC4CE4" w14:textId="3F979C42" w:rsidR="003A4A48" w:rsidRDefault="003A4A48" w:rsidP="003A4A48">
      <w:pPr>
        <w:pStyle w:val="ListParagraph"/>
        <w:numPr>
          <w:ilvl w:val="0"/>
          <w:numId w:val="14"/>
        </w:numPr>
      </w:pPr>
      <w:r>
        <w:t>Khách hàng sẽ thực hiện đăng nhập để vào trang chủ mua hàng</w:t>
      </w:r>
    </w:p>
    <w:p w14:paraId="36526F83" w14:textId="2C68C500" w:rsidR="003A4A48" w:rsidRDefault="003A4A48" w:rsidP="003A4A48">
      <w:pPr>
        <w:pStyle w:val="ListParagraph"/>
        <w:numPr>
          <w:ilvl w:val="0"/>
          <w:numId w:val="14"/>
        </w:numPr>
      </w:pPr>
      <w:r>
        <w:t>Chọn hàng muốn mua, chọn số lượng. Thêm hoặc hiệu chỉnh giỏ hàng.</w:t>
      </w:r>
    </w:p>
    <w:p w14:paraId="4A5A678B" w14:textId="1745B1EF" w:rsidR="003A4A48" w:rsidRDefault="003840AC" w:rsidP="003A4A48">
      <w:pPr>
        <w:pStyle w:val="ListParagraph"/>
        <w:numPr>
          <w:ilvl w:val="0"/>
          <w:numId w:val="14"/>
        </w:numPr>
      </w:pPr>
      <w:r>
        <w:t>Đặt hàng và chờ thông báo xác nhận đơn hàng.</w:t>
      </w:r>
    </w:p>
    <w:p w14:paraId="67C7D100" w14:textId="17DA67B8" w:rsidR="003840AC" w:rsidRDefault="003840AC" w:rsidP="007C0C12">
      <w:pPr>
        <w:pStyle w:val="Heading5"/>
        <w:numPr>
          <w:ilvl w:val="0"/>
          <w:numId w:val="33"/>
        </w:numPr>
      </w:pPr>
      <w:r>
        <w:t>Chương trình module kho</w:t>
      </w:r>
    </w:p>
    <w:p w14:paraId="273F21C7" w14:textId="2BD17390" w:rsidR="003840AC" w:rsidRDefault="003840AC" w:rsidP="003840AC">
      <w:pPr>
        <w:pStyle w:val="ListParagraph"/>
        <w:numPr>
          <w:ilvl w:val="0"/>
          <w:numId w:val="14"/>
        </w:numPr>
      </w:pPr>
      <w:r>
        <w:t>Duyệt đơn mua hàng của khách hàng</w:t>
      </w:r>
    </w:p>
    <w:p w14:paraId="1D4B12E9" w14:textId="469B0284" w:rsidR="003840AC" w:rsidRDefault="003840AC" w:rsidP="003840AC">
      <w:pPr>
        <w:pStyle w:val="ListParagraph"/>
        <w:numPr>
          <w:ilvl w:val="0"/>
          <w:numId w:val="14"/>
        </w:numPr>
      </w:pPr>
      <w:r>
        <w:t>Quản lý hàng hóa trong kho, quản lý nhập hàng và thống kê hàng tồn.</w:t>
      </w:r>
    </w:p>
    <w:p w14:paraId="4C940FB3" w14:textId="77777777" w:rsidR="005A651E" w:rsidRDefault="005A651E" w:rsidP="005A651E">
      <w:pPr>
        <w:keepNext/>
        <w:ind w:firstLine="0"/>
      </w:pPr>
      <w:r w:rsidRPr="005A651E">
        <w:rPr>
          <w:noProof/>
        </w:rPr>
        <w:lastRenderedPageBreak/>
        <w:drawing>
          <wp:inline distT="0" distB="0" distL="0" distR="0" wp14:anchorId="3D1DDFD7" wp14:editId="31093038">
            <wp:extent cx="5760720" cy="38620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862070"/>
                    </a:xfrm>
                    <a:prstGeom prst="rect">
                      <a:avLst/>
                    </a:prstGeom>
                  </pic:spPr>
                </pic:pic>
              </a:graphicData>
            </a:graphic>
          </wp:inline>
        </w:drawing>
      </w:r>
    </w:p>
    <w:p w14:paraId="43BC6E60" w14:textId="2E7674DE" w:rsidR="005A651E" w:rsidRDefault="005A651E" w:rsidP="005A651E">
      <w:pPr>
        <w:pStyle w:val="NoSpacing"/>
      </w:pPr>
      <w:r>
        <w:t xml:space="preserve">Hình </w:t>
      </w:r>
      <w:r w:rsidR="00000000">
        <w:fldChar w:fldCharType="begin"/>
      </w:r>
      <w:r w:rsidR="00000000">
        <w:instrText xml:space="preserve"> SEQ Hình \* ARABIC </w:instrText>
      </w:r>
      <w:r w:rsidR="00000000">
        <w:fldChar w:fldCharType="separate"/>
      </w:r>
      <w:r w:rsidR="00B12550">
        <w:rPr>
          <w:noProof/>
        </w:rPr>
        <w:t>16</w:t>
      </w:r>
      <w:r w:rsidR="00000000">
        <w:rPr>
          <w:noProof/>
        </w:rPr>
        <w:fldChar w:fldCharType="end"/>
      </w:r>
      <w:r>
        <w:t xml:space="preserve"> GUI Module kho</w:t>
      </w:r>
    </w:p>
    <w:p w14:paraId="283EB5F9" w14:textId="597FE483" w:rsidR="003840AC" w:rsidRDefault="003840AC" w:rsidP="007C0C12">
      <w:pPr>
        <w:pStyle w:val="Heading5"/>
        <w:numPr>
          <w:ilvl w:val="0"/>
          <w:numId w:val="33"/>
        </w:numPr>
      </w:pPr>
      <w:r>
        <w:t>Chương trình module kế toán</w:t>
      </w:r>
    </w:p>
    <w:p w14:paraId="647D7ABA" w14:textId="46DD415B" w:rsidR="003840AC" w:rsidRDefault="003840AC" w:rsidP="003840AC">
      <w:pPr>
        <w:pStyle w:val="ListParagraph"/>
        <w:numPr>
          <w:ilvl w:val="0"/>
          <w:numId w:val="14"/>
        </w:numPr>
      </w:pPr>
      <w:r>
        <w:t>Kiểm kê doanh số bán hàng, doanh số ước tính.</w:t>
      </w:r>
    </w:p>
    <w:p w14:paraId="3121255D" w14:textId="3F8B2F86" w:rsidR="003840AC" w:rsidRDefault="003840AC" w:rsidP="003840AC">
      <w:pPr>
        <w:pStyle w:val="ListParagraph"/>
        <w:numPr>
          <w:ilvl w:val="0"/>
          <w:numId w:val="14"/>
        </w:numPr>
      </w:pPr>
      <w:r>
        <w:t>Xuất hóa đơn chi phí và các báo cáo liên quan.</w:t>
      </w:r>
    </w:p>
    <w:p w14:paraId="59AB0976" w14:textId="77777777" w:rsidR="005A651E" w:rsidRDefault="005A651E" w:rsidP="005A651E">
      <w:pPr>
        <w:ind w:left="360" w:firstLine="0"/>
      </w:pPr>
    </w:p>
    <w:p w14:paraId="5E22E8D4" w14:textId="77777777" w:rsidR="003840AC" w:rsidRPr="003840AC" w:rsidRDefault="003840AC" w:rsidP="003840AC">
      <w:pPr>
        <w:pStyle w:val="ListParagraph"/>
        <w:ind w:firstLine="0"/>
      </w:pPr>
    </w:p>
    <w:p w14:paraId="1B4D6E45" w14:textId="77777777" w:rsidR="003840AC" w:rsidRPr="003840AC" w:rsidRDefault="003840AC" w:rsidP="003840AC"/>
    <w:p w14:paraId="290751DF" w14:textId="77777777" w:rsidR="003840AC" w:rsidRPr="003840AC" w:rsidRDefault="003840AC" w:rsidP="003840AC"/>
    <w:p w14:paraId="35BAE843" w14:textId="7B08C610" w:rsidR="003A4A48" w:rsidRPr="00874C4F" w:rsidRDefault="003A4A48" w:rsidP="00874C4F">
      <w:pPr>
        <w:pStyle w:val="Heading3"/>
        <w:rPr>
          <w:rFonts w:eastAsia="Times New Roman" w:cs="Times New Roman"/>
          <w:sz w:val="24"/>
          <w:szCs w:val="20"/>
        </w:rPr>
      </w:pPr>
      <w:r>
        <w:br w:type="page"/>
      </w:r>
    </w:p>
    <w:p w14:paraId="33A8CBF2" w14:textId="77777777" w:rsidR="002256E6" w:rsidRPr="00843C2F" w:rsidRDefault="002256E6" w:rsidP="007C0C12">
      <w:pPr>
        <w:pStyle w:val="Heading1"/>
        <w:numPr>
          <w:ilvl w:val="0"/>
          <w:numId w:val="0"/>
        </w:numPr>
        <w:ind w:left="432" w:firstLine="288"/>
        <w:jc w:val="center"/>
      </w:pPr>
      <w:bookmarkStart w:id="68" w:name="_Toc145491564"/>
      <w:r w:rsidRPr="00843C2F">
        <w:lastRenderedPageBreak/>
        <w:t>KIẾN NGHỊ VÀ KẾT LUẬN</w:t>
      </w:r>
      <w:bookmarkEnd w:id="68"/>
    </w:p>
    <w:p w14:paraId="54D3AF3A" w14:textId="77777777" w:rsidR="003840AC" w:rsidRPr="00510109" w:rsidRDefault="003840AC" w:rsidP="003840AC">
      <w:pPr>
        <w:pStyle w:val="NormalWeb"/>
        <w:spacing w:line="360" w:lineRule="auto"/>
        <w:jc w:val="both"/>
        <w:rPr>
          <w:b/>
          <w:bCs/>
          <w:color w:val="000000"/>
          <w:sz w:val="26"/>
          <w:szCs w:val="26"/>
        </w:rPr>
      </w:pPr>
      <w:r w:rsidRPr="00510109">
        <w:rPr>
          <w:b/>
          <w:bCs/>
          <w:color w:val="000000"/>
          <w:sz w:val="26"/>
          <w:szCs w:val="26"/>
        </w:rPr>
        <w:t>Kết luận</w:t>
      </w:r>
    </w:p>
    <w:p w14:paraId="57F63596" w14:textId="32EA1547" w:rsidR="003840AC" w:rsidRPr="00EE6A98" w:rsidRDefault="003840AC" w:rsidP="003840AC">
      <w:r w:rsidRPr="00EE6A98">
        <w:t xml:space="preserve">Sau khoảng thời gian thực tập cũng như tiến hành bài tập thực hành “Tìm hiểu </w:t>
      </w:r>
      <w:r>
        <w:t>và mô phỏng lại ứng dụng thực tế SAP ERP</w:t>
      </w:r>
      <w:r w:rsidRPr="00EE6A98">
        <w:t>” tại công ty TNHH C-FORCE Việt Nam, đã đem lại cho em những kinh nghiệm thực tế quý báu trong việc phát triển ứng dụng quản lý dữ liệu và xử lý dữ liệu lớn. Tuy không thể tiết lộ chi tiết bảo mật, em tự hào về kết quả đạt được và sẵn sàng ứng dụng kiến thức này vào những dự án tương lai.</w:t>
      </w:r>
    </w:p>
    <w:p w14:paraId="1B729C74" w14:textId="77777777" w:rsidR="003840AC" w:rsidRPr="00510109" w:rsidRDefault="003840AC" w:rsidP="003840AC">
      <w:r w:rsidRPr="00510109">
        <w:t xml:space="preserve">Cụ thể trong quá trình thực tập và </w:t>
      </w:r>
      <w:r>
        <w:t>tạo chương trình</w:t>
      </w:r>
      <w:r w:rsidRPr="00510109">
        <w:t>, em đã thu được kết quả như sau:</w:t>
      </w:r>
    </w:p>
    <w:p w14:paraId="16E8C345" w14:textId="77777777" w:rsidR="003840AC" w:rsidRPr="00510109" w:rsidRDefault="003840AC" w:rsidP="003840AC">
      <w:r w:rsidRPr="00510109">
        <w:t>- Hiểu được chu trình làm việc chuyên nghiệp.</w:t>
      </w:r>
    </w:p>
    <w:p w14:paraId="7A97D939" w14:textId="1C41F3F7" w:rsidR="003840AC" w:rsidRPr="00EE6A98" w:rsidRDefault="003840AC" w:rsidP="003840AC">
      <w:r w:rsidRPr="00EE6A98">
        <w:t xml:space="preserve">- Dưới sự hỗ trợ của </w:t>
      </w:r>
      <w:r>
        <w:t>mentor</w:t>
      </w:r>
      <w:r w:rsidRPr="00EE6A98">
        <w:t xml:space="preserve">, chương trình đã được </w:t>
      </w:r>
      <w:r>
        <w:t>hoàn thiện khá</w:t>
      </w:r>
      <w:r w:rsidRPr="00EE6A98">
        <w:t xml:space="preserve"> thành công. Chương trình </w:t>
      </w:r>
      <w:r>
        <w:t>đã thể hiện được một hệ thống SAP ERP sẽ làm việc trong một doanh nghiệp thực tế như thế nào</w:t>
      </w:r>
      <w:r w:rsidRPr="00EE6A98">
        <w:t>.</w:t>
      </w:r>
    </w:p>
    <w:p w14:paraId="2E755186" w14:textId="77777777" w:rsidR="003840AC" w:rsidRPr="00510109" w:rsidRDefault="003840AC" w:rsidP="003840AC">
      <w:r w:rsidRPr="00510109">
        <w:t>- Cải thiện vốn hiểu biết cũng như khả năng làm việc.</w:t>
      </w:r>
    </w:p>
    <w:p w14:paraId="65C55838" w14:textId="77777777" w:rsidR="003840AC" w:rsidRPr="00510109" w:rsidRDefault="003840AC" w:rsidP="003840AC">
      <w:r w:rsidRPr="00510109">
        <w:t>- Cải thiện được vốn từ cũng như các kỹ năng cần thiết.</w:t>
      </w:r>
    </w:p>
    <w:p w14:paraId="5ED654AD" w14:textId="77777777" w:rsidR="003840AC" w:rsidRPr="00510109" w:rsidRDefault="003840AC" w:rsidP="003840AC">
      <w:r w:rsidRPr="00510109">
        <w:t>Nhờ những kết quả đã đạt được trên, em sẽ cố gắng hơn nữa để áp dụng vào việc học nhằm nâng cao trình độ bản thân hơn nữa.</w:t>
      </w:r>
    </w:p>
    <w:p w14:paraId="5F7B661C" w14:textId="77777777" w:rsidR="003840AC" w:rsidRPr="00510109" w:rsidRDefault="003840AC" w:rsidP="003840AC">
      <w:pPr>
        <w:pStyle w:val="NormalWeb"/>
        <w:spacing w:line="360" w:lineRule="auto"/>
        <w:jc w:val="both"/>
        <w:rPr>
          <w:b/>
          <w:bCs/>
          <w:color w:val="000000"/>
          <w:sz w:val="26"/>
          <w:szCs w:val="26"/>
        </w:rPr>
      </w:pPr>
      <w:r w:rsidRPr="00510109">
        <w:rPr>
          <w:b/>
          <w:bCs/>
          <w:color w:val="000000"/>
          <w:sz w:val="26"/>
          <w:szCs w:val="26"/>
        </w:rPr>
        <w:t>Hạn chế</w:t>
      </w:r>
    </w:p>
    <w:p w14:paraId="1C092447" w14:textId="6F75EF05" w:rsidR="003840AC" w:rsidRDefault="003840AC" w:rsidP="003840AC">
      <w:r w:rsidRPr="00510109">
        <w:t>Do thời gian gấp rút cùng với kiến thức có hạn của bản thân nên em chưa thể hoàn thành tốt nhất các công việc được giao</w:t>
      </w:r>
      <w:r>
        <w:t xml:space="preserve"> và chưa phát triển thành công hơn chương trình</w:t>
      </w:r>
      <w:r w:rsidRPr="00510109">
        <w:t xml:space="preserve">. </w:t>
      </w:r>
    </w:p>
    <w:p w14:paraId="1A5F9724" w14:textId="07FE180A" w:rsidR="003840AC" w:rsidRPr="00510109" w:rsidRDefault="003840AC" w:rsidP="003840AC">
      <w:r>
        <w:t>Do một vài vấn đề về bảo mật dữ liệu của công ty nên em không thể trình bày chương trình bằng ngôn ngữ SAP ABAP, mà sẽ mô phỏng lại một cách thực tế nhất bằng ngôn ngữ lập trình Java.</w:t>
      </w:r>
    </w:p>
    <w:p w14:paraId="25C1850C" w14:textId="77777777" w:rsidR="003840AC" w:rsidRPr="00510109" w:rsidRDefault="003840AC" w:rsidP="003840AC">
      <w:pPr>
        <w:pStyle w:val="NormalWeb"/>
        <w:spacing w:line="360" w:lineRule="auto"/>
        <w:jc w:val="both"/>
        <w:rPr>
          <w:b/>
          <w:bCs/>
          <w:color w:val="000000"/>
          <w:sz w:val="26"/>
          <w:szCs w:val="26"/>
        </w:rPr>
      </w:pPr>
      <w:r w:rsidRPr="00510109">
        <w:rPr>
          <w:b/>
          <w:bCs/>
          <w:color w:val="000000"/>
          <w:sz w:val="26"/>
          <w:szCs w:val="26"/>
        </w:rPr>
        <w:t>Hướng phát triển</w:t>
      </w:r>
    </w:p>
    <w:p w14:paraId="0C19DB41" w14:textId="77777777" w:rsidR="003840AC" w:rsidRPr="00510109" w:rsidRDefault="003840AC" w:rsidP="003840AC">
      <w:r w:rsidRPr="00510109">
        <w:t xml:space="preserve">Tối ưu hóa mã nguồn và thêm các </w:t>
      </w:r>
      <w:r>
        <w:t>yêu cầu</w:t>
      </w:r>
      <w:r w:rsidRPr="00510109">
        <w:t xml:space="preserve"> mới đáp ứng được nhu cầu quản lý.</w:t>
      </w:r>
    </w:p>
    <w:p w14:paraId="3A6AAEE8" w14:textId="40A2275E" w:rsidR="007C0C12" w:rsidRDefault="003840AC" w:rsidP="00874C4F">
      <w:r w:rsidRPr="00510109">
        <w:t xml:space="preserve">Thêm chức năng còn thiếu vào </w:t>
      </w:r>
      <w:r>
        <w:t>chương trình</w:t>
      </w:r>
      <w:r w:rsidRPr="00510109">
        <w:t>.</w:t>
      </w:r>
    </w:p>
    <w:p w14:paraId="4D2B0B8E" w14:textId="63471E85" w:rsidR="002256E6" w:rsidRDefault="002256E6" w:rsidP="007C0C12">
      <w:pPr>
        <w:pStyle w:val="Heading1"/>
        <w:numPr>
          <w:ilvl w:val="0"/>
          <w:numId w:val="0"/>
        </w:numPr>
        <w:ind w:left="432" w:firstLine="288"/>
        <w:jc w:val="center"/>
      </w:pPr>
      <w:bookmarkStart w:id="69" w:name="_Toc145491565"/>
      <w:r w:rsidRPr="00843C2F">
        <w:lastRenderedPageBreak/>
        <w:t>TÀI LIỆU THAM KHẢO</w:t>
      </w:r>
      <w:bookmarkEnd w:id="69"/>
    </w:p>
    <w:p w14:paraId="472B09E4" w14:textId="63EADC97" w:rsidR="003840AC" w:rsidRDefault="003840AC" w:rsidP="003840AC">
      <w:r>
        <w:t xml:space="preserve">1. </w:t>
      </w:r>
      <w:hyperlink r:id="rId38" w:history="1">
        <w:r w:rsidRPr="003840AC">
          <w:rPr>
            <w:rStyle w:val="Hyperlink"/>
          </w:rPr>
          <w:t>https://vietsoft.com.vn/phan-mem-sap-erp-la-gi.html</w:t>
        </w:r>
      </w:hyperlink>
    </w:p>
    <w:p w14:paraId="441D88F0" w14:textId="2197BCBF" w:rsidR="003840AC" w:rsidRDefault="003840AC" w:rsidP="003840AC">
      <w:r>
        <w:t xml:space="preserve">2. </w:t>
      </w:r>
      <w:hyperlink r:id="rId39" w:history="1">
        <w:r w:rsidRPr="003840AC">
          <w:rPr>
            <w:rStyle w:val="Hyperlink"/>
          </w:rPr>
          <w:t>https://www.tutorialspoint.com/sap_abap/index.htm</w:t>
        </w:r>
      </w:hyperlink>
    </w:p>
    <w:p w14:paraId="55309F9C" w14:textId="7774F139" w:rsidR="003840AC" w:rsidRDefault="003840AC" w:rsidP="003840AC">
      <w:r>
        <w:t xml:space="preserve">3. </w:t>
      </w:r>
      <w:hyperlink r:id="rId40" w:history="1">
        <w:r w:rsidRPr="003840AC">
          <w:rPr>
            <w:rStyle w:val="Hyperlink"/>
          </w:rPr>
          <w:t>https://www.saphub.com/abap-tutorial/</w:t>
        </w:r>
      </w:hyperlink>
    </w:p>
    <w:p w14:paraId="5C56FFDB" w14:textId="51D3E3A8" w:rsidR="003840AC" w:rsidRDefault="003840AC" w:rsidP="003840AC">
      <w:r>
        <w:t xml:space="preserve">4. </w:t>
      </w:r>
      <w:hyperlink r:id="rId41" w:history="1">
        <w:r w:rsidRPr="003840AC">
          <w:rPr>
            <w:rStyle w:val="Hyperlink"/>
          </w:rPr>
          <w:t>https://www.guru99.com/abap-tutorial.html</w:t>
        </w:r>
      </w:hyperlink>
    </w:p>
    <w:p w14:paraId="48D18D01" w14:textId="6B8EA848" w:rsidR="003840AC" w:rsidRPr="003840AC" w:rsidRDefault="003840AC" w:rsidP="003840AC">
      <w:r>
        <w:t xml:space="preserve">5. </w:t>
      </w:r>
      <w:hyperlink r:id="rId42" w:history="1">
        <w:r w:rsidRPr="003840AC">
          <w:rPr>
            <w:rStyle w:val="Hyperlink"/>
          </w:rPr>
          <w:t>https://www.javatpoint.com/sap-abap</w:t>
        </w:r>
      </w:hyperlink>
    </w:p>
    <w:p w14:paraId="0767174A" w14:textId="77777777" w:rsidR="006C2F70" w:rsidRDefault="006C2F70" w:rsidP="00577547">
      <w:pPr>
        <w:pStyle w:val="Normal1"/>
        <w:spacing w:after="0"/>
        <w:jc w:val="center"/>
        <w:rPr>
          <w:b/>
          <w:sz w:val="32"/>
          <w:szCs w:val="26"/>
        </w:rPr>
      </w:pPr>
    </w:p>
    <w:p w14:paraId="18F5170D" w14:textId="77777777" w:rsidR="006C2F70" w:rsidRDefault="006C2F70" w:rsidP="00577547">
      <w:pPr>
        <w:pStyle w:val="Normal1"/>
        <w:spacing w:after="0"/>
        <w:jc w:val="center"/>
        <w:rPr>
          <w:b/>
          <w:sz w:val="32"/>
          <w:szCs w:val="26"/>
        </w:rPr>
      </w:pPr>
    </w:p>
    <w:p w14:paraId="0D8204CC" w14:textId="77777777" w:rsidR="002256E6" w:rsidRPr="002256E6" w:rsidRDefault="002256E6" w:rsidP="00577547">
      <w:pPr>
        <w:pStyle w:val="Normal1"/>
        <w:spacing w:after="0"/>
        <w:ind w:firstLine="360"/>
        <w:jc w:val="center"/>
        <w:rPr>
          <w:b/>
          <w:szCs w:val="26"/>
        </w:rPr>
      </w:pPr>
    </w:p>
    <w:p w14:paraId="4FFECCFE" w14:textId="77777777" w:rsidR="002256E6" w:rsidRPr="002256E6" w:rsidRDefault="002256E6" w:rsidP="00577547">
      <w:pPr>
        <w:pStyle w:val="Normal1"/>
        <w:spacing w:after="0"/>
        <w:ind w:firstLine="360"/>
        <w:jc w:val="center"/>
        <w:rPr>
          <w:b/>
          <w:szCs w:val="26"/>
        </w:rPr>
      </w:pPr>
    </w:p>
    <w:p w14:paraId="7D0AFFAA" w14:textId="77777777" w:rsidR="002256E6" w:rsidRPr="002256E6" w:rsidRDefault="002256E6" w:rsidP="00577547">
      <w:pPr>
        <w:pStyle w:val="Normal1"/>
        <w:spacing w:after="0"/>
        <w:ind w:firstLine="360"/>
        <w:jc w:val="center"/>
        <w:rPr>
          <w:b/>
          <w:szCs w:val="26"/>
        </w:rPr>
      </w:pPr>
    </w:p>
    <w:p w14:paraId="29FF2355" w14:textId="77777777" w:rsidR="002256E6" w:rsidRPr="002256E6" w:rsidRDefault="002256E6" w:rsidP="00577547">
      <w:pPr>
        <w:pStyle w:val="Normal1"/>
        <w:spacing w:after="0"/>
        <w:ind w:firstLine="360"/>
        <w:jc w:val="center"/>
        <w:rPr>
          <w:b/>
          <w:szCs w:val="26"/>
        </w:rPr>
      </w:pPr>
    </w:p>
    <w:p w14:paraId="3BFB300C" w14:textId="77777777" w:rsidR="002256E6" w:rsidRPr="002256E6" w:rsidRDefault="002256E6" w:rsidP="00577547">
      <w:pPr>
        <w:pStyle w:val="Normal1"/>
        <w:spacing w:after="0"/>
        <w:ind w:firstLine="360"/>
        <w:jc w:val="center"/>
        <w:rPr>
          <w:b/>
          <w:szCs w:val="26"/>
        </w:rPr>
      </w:pPr>
    </w:p>
    <w:p w14:paraId="2E6F10BB" w14:textId="77777777" w:rsidR="002256E6" w:rsidRPr="002256E6" w:rsidRDefault="002256E6" w:rsidP="00577547">
      <w:pPr>
        <w:pStyle w:val="Normal1"/>
        <w:spacing w:after="0"/>
        <w:ind w:firstLine="360"/>
        <w:jc w:val="center"/>
        <w:rPr>
          <w:b/>
          <w:szCs w:val="26"/>
        </w:rPr>
      </w:pPr>
    </w:p>
    <w:p w14:paraId="75E19DA3" w14:textId="77777777" w:rsidR="002256E6" w:rsidRPr="002256E6" w:rsidRDefault="002256E6" w:rsidP="00577547">
      <w:pPr>
        <w:pStyle w:val="Normal1"/>
        <w:spacing w:after="0"/>
        <w:ind w:firstLine="360"/>
        <w:jc w:val="center"/>
        <w:rPr>
          <w:b/>
          <w:szCs w:val="26"/>
        </w:rPr>
      </w:pPr>
    </w:p>
    <w:p w14:paraId="6B696FE5" w14:textId="77777777" w:rsidR="002256E6" w:rsidRPr="002256E6" w:rsidRDefault="002256E6" w:rsidP="00577547">
      <w:pPr>
        <w:pStyle w:val="Normal1"/>
        <w:spacing w:after="0"/>
        <w:ind w:firstLine="360"/>
        <w:jc w:val="center"/>
        <w:rPr>
          <w:b/>
          <w:szCs w:val="26"/>
        </w:rPr>
      </w:pPr>
    </w:p>
    <w:p w14:paraId="46F6A3CB" w14:textId="77777777" w:rsidR="002256E6" w:rsidRPr="002256E6" w:rsidRDefault="002256E6" w:rsidP="00577547">
      <w:pPr>
        <w:pStyle w:val="Normal1"/>
        <w:spacing w:after="0"/>
        <w:ind w:firstLine="360"/>
        <w:jc w:val="center"/>
        <w:rPr>
          <w:b/>
          <w:szCs w:val="26"/>
        </w:rPr>
      </w:pPr>
    </w:p>
    <w:p w14:paraId="7EF68978" w14:textId="77777777" w:rsidR="002256E6" w:rsidRPr="002256E6" w:rsidRDefault="002256E6" w:rsidP="00577547">
      <w:pPr>
        <w:pStyle w:val="Normal1"/>
        <w:spacing w:after="0"/>
        <w:ind w:firstLine="360"/>
        <w:jc w:val="center"/>
        <w:rPr>
          <w:b/>
          <w:szCs w:val="26"/>
        </w:rPr>
      </w:pPr>
    </w:p>
    <w:p w14:paraId="789041FD" w14:textId="77777777" w:rsidR="002256E6" w:rsidRPr="002256E6" w:rsidRDefault="002256E6" w:rsidP="002256E6">
      <w:pPr>
        <w:spacing w:line="240" w:lineRule="auto"/>
        <w:rPr>
          <w:rFonts w:cs="Times New Roman"/>
        </w:rPr>
      </w:pPr>
    </w:p>
    <w:sectPr w:rsidR="002256E6" w:rsidRPr="002256E6" w:rsidSect="00E8550C">
      <w:pgSz w:w="11907" w:h="16840"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CF385" w14:textId="77777777" w:rsidR="00BB52D5" w:rsidRDefault="00BB52D5" w:rsidP="002256E6">
      <w:pPr>
        <w:spacing w:line="240" w:lineRule="auto"/>
      </w:pPr>
      <w:r>
        <w:separator/>
      </w:r>
    </w:p>
  </w:endnote>
  <w:endnote w:type="continuationSeparator" w:id="0">
    <w:p w14:paraId="69F2F263" w14:textId="77777777" w:rsidR="00BB52D5" w:rsidRDefault="00BB52D5" w:rsidP="002256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13DED" w14:textId="4E834F89" w:rsidR="000564BF" w:rsidRPr="003F5CD7" w:rsidRDefault="00544570" w:rsidP="003F5CD7">
    <w:pPr>
      <w:pStyle w:val="Footer"/>
      <w:pBdr>
        <w:top w:val="single" w:sz="4" w:space="1" w:color="auto"/>
      </w:pBdr>
      <w:rPr>
        <w:rFonts w:cs="Times New Roman"/>
        <w:i/>
        <w:sz w:val="24"/>
        <w:szCs w:val="24"/>
      </w:rPr>
    </w:pPr>
    <w:r>
      <w:rPr>
        <w:rFonts w:cs="Times New Roman"/>
        <w:i/>
        <w:sz w:val="24"/>
        <w:szCs w:val="24"/>
      </w:rPr>
      <w:t>Khoa: Khoa học máy tính</w:t>
    </w:r>
    <w:r w:rsidR="000564BF" w:rsidRPr="00E8550C">
      <w:rPr>
        <w:rFonts w:cs="Times New Roman"/>
        <w:i/>
        <w:sz w:val="24"/>
        <w:szCs w:val="24"/>
      </w:rPr>
      <w:t>. – Lớp</w:t>
    </w:r>
    <w:r>
      <w:rPr>
        <w:rFonts w:cs="Times New Roman"/>
        <w:i/>
        <w:sz w:val="24"/>
        <w:szCs w:val="24"/>
      </w:rPr>
      <w:t xml:space="preserve"> 19IT3</w:t>
    </w:r>
    <w:r w:rsidR="000564BF" w:rsidRPr="00E8550C">
      <w:rPr>
        <w:rFonts w:cs="Times New Roman"/>
        <w:i/>
        <w:sz w:val="24"/>
        <w:szCs w:val="24"/>
      </w:rPr>
      <w:t xml:space="preserve">                                                  </w:t>
    </w:r>
    <w:r w:rsidR="000564BF">
      <w:rPr>
        <w:rFonts w:cs="Times New Roman"/>
        <w:i/>
        <w:sz w:val="24"/>
        <w:szCs w:val="24"/>
      </w:rPr>
      <w:tab/>
    </w:r>
    <w:r>
      <w:rPr>
        <w:rFonts w:cs="Times New Roman"/>
        <w:i/>
        <w:sz w:val="24"/>
        <w:szCs w:val="24"/>
      </w:rPr>
      <w:t>Lê Quốc Huy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388A5" w14:textId="77777777" w:rsidR="00BB52D5" w:rsidRDefault="00BB52D5" w:rsidP="002256E6">
      <w:pPr>
        <w:spacing w:line="240" w:lineRule="auto"/>
      </w:pPr>
      <w:r>
        <w:separator/>
      </w:r>
    </w:p>
  </w:footnote>
  <w:footnote w:type="continuationSeparator" w:id="0">
    <w:p w14:paraId="641F1C9E" w14:textId="77777777" w:rsidR="00BB52D5" w:rsidRDefault="00BB52D5" w:rsidP="002256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401C2" w14:textId="74C2D4BD" w:rsidR="000564BF" w:rsidRPr="0055530E" w:rsidRDefault="00544570" w:rsidP="00544570">
    <w:pPr>
      <w:pStyle w:val="Header"/>
      <w:pBdr>
        <w:bottom w:val="single" w:sz="4" w:space="1" w:color="auto"/>
      </w:pBdr>
      <w:ind w:firstLine="0"/>
      <w:rPr>
        <w:rFonts w:cs="Times New Roman"/>
        <w:i/>
        <w:sz w:val="24"/>
        <w:szCs w:val="24"/>
      </w:rPr>
    </w:pPr>
    <w:r>
      <w:rPr>
        <w:rFonts w:cs="Times New Roman"/>
        <w:i/>
        <w:sz w:val="24"/>
        <w:szCs w:val="24"/>
      </w:rPr>
      <w:t>Tìm hiểu và mô phỏng ứng dụng SAP ERP</w:t>
    </w:r>
    <w:r w:rsidR="000564BF" w:rsidRPr="00E8550C">
      <w:rPr>
        <w:rFonts w:cs="Times New Roman"/>
        <w:i/>
        <w:sz w:val="24"/>
        <w:szCs w:val="24"/>
      </w:rPr>
      <w:tab/>
    </w:r>
    <w:r w:rsidR="000564BF" w:rsidRPr="00E8550C">
      <w:rPr>
        <w:rFonts w:cs="Times New Roman"/>
        <w:i/>
        <w:sz w:val="24"/>
        <w:szCs w:val="24"/>
      </w:rPr>
      <w:tab/>
    </w:r>
    <w:sdt>
      <w:sdtPr>
        <w:rPr>
          <w:rFonts w:cs="Times New Roman"/>
          <w:i/>
          <w:sz w:val="24"/>
          <w:szCs w:val="24"/>
        </w:rPr>
        <w:id w:val="-1660993803"/>
        <w:docPartObj>
          <w:docPartGallery w:val="Page Numbers (Top of Page)"/>
          <w:docPartUnique/>
        </w:docPartObj>
      </w:sdtPr>
      <w:sdtEndPr>
        <w:rPr>
          <w:noProof/>
        </w:rPr>
      </w:sdtEndPr>
      <w:sdtContent>
        <w:r w:rsidR="000564BF" w:rsidRPr="00E8550C">
          <w:rPr>
            <w:rFonts w:cs="Times New Roman"/>
            <w:sz w:val="24"/>
            <w:szCs w:val="24"/>
          </w:rPr>
          <w:fldChar w:fldCharType="begin"/>
        </w:r>
        <w:r w:rsidR="000564BF" w:rsidRPr="00E8550C">
          <w:rPr>
            <w:rFonts w:cs="Times New Roman"/>
            <w:sz w:val="24"/>
            <w:szCs w:val="24"/>
          </w:rPr>
          <w:instrText xml:space="preserve"> PAGE   \* MERGEFORMAT </w:instrText>
        </w:r>
        <w:r w:rsidR="000564BF" w:rsidRPr="00E8550C">
          <w:rPr>
            <w:rFonts w:cs="Times New Roman"/>
            <w:sz w:val="24"/>
            <w:szCs w:val="24"/>
          </w:rPr>
          <w:fldChar w:fldCharType="separate"/>
        </w:r>
        <w:r w:rsidR="00F25BB0">
          <w:rPr>
            <w:rFonts w:cs="Times New Roman"/>
            <w:noProof/>
            <w:sz w:val="24"/>
            <w:szCs w:val="24"/>
          </w:rPr>
          <w:t>30</w:t>
        </w:r>
        <w:r w:rsidR="000564BF" w:rsidRPr="00E8550C">
          <w:rPr>
            <w:rFonts w:cs="Times New Roman"/>
            <w:noProof/>
            <w:sz w:val="24"/>
            <w:szCs w:val="24"/>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1EA67" w14:textId="66B8886A" w:rsidR="000564BF" w:rsidRPr="00E8550C" w:rsidRDefault="000564BF" w:rsidP="00E8550C">
    <w:pPr>
      <w:pStyle w:val="Header"/>
      <w:pBdr>
        <w:bottom w:val="single" w:sz="4" w:space="1" w:color="auto"/>
      </w:pBdr>
      <w:rPr>
        <w:rFonts w:cs="Times New Roman"/>
        <w:i/>
        <w:sz w:val="24"/>
        <w:szCs w:val="24"/>
      </w:rPr>
    </w:pPr>
    <w:r w:rsidRPr="00E8550C">
      <w:rPr>
        <w:rFonts w:cs="Times New Roman"/>
        <w:i/>
        <w:sz w:val="24"/>
        <w:szCs w:val="24"/>
      </w:rPr>
      <w:t>&lt;Tên đề tài&gt;</w:t>
    </w:r>
    <w:r w:rsidRPr="00E8550C">
      <w:rPr>
        <w:rFonts w:cs="Times New Roman"/>
        <w:i/>
        <w:sz w:val="24"/>
        <w:szCs w:val="24"/>
      </w:rPr>
      <w:tab/>
    </w:r>
    <w:r w:rsidRPr="00E8550C">
      <w:rPr>
        <w:rFonts w:cs="Times New Roman"/>
        <w:i/>
        <w:sz w:val="24"/>
        <w:szCs w:val="24"/>
      </w:rPr>
      <w:tab/>
    </w:r>
    <w:sdt>
      <w:sdtPr>
        <w:rPr>
          <w:rFonts w:cs="Times New Roman"/>
          <w:i/>
          <w:sz w:val="24"/>
          <w:szCs w:val="24"/>
        </w:rPr>
        <w:id w:val="-1276630205"/>
        <w:docPartObj>
          <w:docPartGallery w:val="Page Numbers (Top of Page)"/>
          <w:docPartUnique/>
        </w:docPartObj>
      </w:sdtPr>
      <w:sdtEndPr>
        <w:rPr>
          <w:noProof/>
        </w:rPr>
      </w:sdtEndPr>
      <w:sdtContent>
        <w:r w:rsidRPr="00E8550C">
          <w:rPr>
            <w:rFonts w:cs="Times New Roman"/>
            <w:sz w:val="24"/>
            <w:szCs w:val="24"/>
          </w:rPr>
          <w:fldChar w:fldCharType="begin"/>
        </w:r>
        <w:r w:rsidRPr="00E8550C">
          <w:rPr>
            <w:rFonts w:cs="Times New Roman"/>
            <w:sz w:val="24"/>
            <w:szCs w:val="24"/>
          </w:rPr>
          <w:instrText xml:space="preserve"> PAGE   \* MERGEFORMAT </w:instrText>
        </w:r>
        <w:r w:rsidRPr="00E8550C">
          <w:rPr>
            <w:rFonts w:cs="Times New Roman"/>
            <w:sz w:val="24"/>
            <w:szCs w:val="24"/>
          </w:rPr>
          <w:fldChar w:fldCharType="separate"/>
        </w:r>
        <w:r w:rsidR="00F25BB0">
          <w:rPr>
            <w:rFonts w:cs="Times New Roman"/>
            <w:noProof/>
            <w:sz w:val="24"/>
            <w:szCs w:val="24"/>
          </w:rPr>
          <w:t>1</w:t>
        </w:r>
        <w:r w:rsidRPr="00E8550C">
          <w:rPr>
            <w:rFonts w:cs="Times New Roman"/>
            <w:noProof/>
            <w:sz w:val="24"/>
            <w:szCs w:val="24"/>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0AE"/>
    <w:multiLevelType w:val="hybridMultilevel"/>
    <w:tmpl w:val="64A6BBAA"/>
    <w:lvl w:ilvl="0" w:tplc="0DE8F9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AF4A52"/>
    <w:multiLevelType w:val="hybridMultilevel"/>
    <w:tmpl w:val="A71080E8"/>
    <w:lvl w:ilvl="0" w:tplc="16D2E7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6E15D1"/>
    <w:multiLevelType w:val="hybridMultilevel"/>
    <w:tmpl w:val="D23261B8"/>
    <w:lvl w:ilvl="0" w:tplc="A162BA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0E1F84"/>
    <w:multiLevelType w:val="hybridMultilevel"/>
    <w:tmpl w:val="4DA2C93C"/>
    <w:lvl w:ilvl="0" w:tplc="9878B3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C2E94"/>
    <w:multiLevelType w:val="multilevel"/>
    <w:tmpl w:val="9A82ED50"/>
    <w:lvl w:ilvl="0">
      <w:start w:val="1"/>
      <w:numFmt w:val="decimal"/>
      <w:pStyle w:val="Heading1"/>
      <w:lvlText w:val="CHƯƠNG %1:"/>
      <w:lvlJc w:val="left"/>
      <w:pPr>
        <w:ind w:left="432" w:hanging="432"/>
      </w:pPr>
      <w:rPr>
        <w:rFonts w:hint="default"/>
        <w:b/>
      </w:r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c1"/>
      <w:lvlText w:val="%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0496831"/>
    <w:multiLevelType w:val="hybridMultilevel"/>
    <w:tmpl w:val="BB6CA8FE"/>
    <w:lvl w:ilvl="0" w:tplc="9878B3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2660E5"/>
    <w:multiLevelType w:val="hybridMultilevel"/>
    <w:tmpl w:val="23DE7420"/>
    <w:lvl w:ilvl="0" w:tplc="0AC212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3348A2"/>
    <w:multiLevelType w:val="hybridMultilevel"/>
    <w:tmpl w:val="7BE8DCB0"/>
    <w:lvl w:ilvl="0" w:tplc="9878B36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890F01"/>
    <w:multiLevelType w:val="hybridMultilevel"/>
    <w:tmpl w:val="B71E8E46"/>
    <w:lvl w:ilvl="0" w:tplc="9878B368">
      <w:start w:val="3"/>
      <w:numFmt w:val="bullet"/>
      <w:lvlText w:val="-"/>
      <w:lvlJc w:val="left"/>
      <w:pPr>
        <w:ind w:left="720" w:hanging="360"/>
      </w:pPr>
      <w:rPr>
        <w:rFonts w:ascii="Times New Roman" w:eastAsiaTheme="minorHAnsi" w:hAnsi="Times New Roman" w:cs="Times New Roman" w:hint="default"/>
      </w:rPr>
    </w:lvl>
    <w:lvl w:ilvl="1" w:tplc="9878B368">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0C42D3"/>
    <w:multiLevelType w:val="hybridMultilevel"/>
    <w:tmpl w:val="75D6F1E0"/>
    <w:lvl w:ilvl="0" w:tplc="EEB2B6DA">
      <w:start w:val="3"/>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15:restartNumberingAfterBreak="0">
    <w:nsid w:val="21E33CE0"/>
    <w:multiLevelType w:val="hybridMultilevel"/>
    <w:tmpl w:val="57E8ED8C"/>
    <w:lvl w:ilvl="0" w:tplc="F7A036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652D5C"/>
    <w:multiLevelType w:val="hybridMultilevel"/>
    <w:tmpl w:val="9184D6EA"/>
    <w:lvl w:ilvl="0" w:tplc="99D293A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2935C0F"/>
    <w:multiLevelType w:val="hybridMultilevel"/>
    <w:tmpl w:val="CCB02814"/>
    <w:lvl w:ilvl="0" w:tplc="007606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91E0624"/>
    <w:multiLevelType w:val="hybridMultilevel"/>
    <w:tmpl w:val="789C8070"/>
    <w:lvl w:ilvl="0" w:tplc="5F54A9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B4C1C38"/>
    <w:multiLevelType w:val="hybridMultilevel"/>
    <w:tmpl w:val="C5FCF5D4"/>
    <w:lvl w:ilvl="0" w:tplc="9DF098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E0390B"/>
    <w:multiLevelType w:val="hybridMultilevel"/>
    <w:tmpl w:val="1D4C75EC"/>
    <w:lvl w:ilvl="0" w:tplc="E7B47B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0916E5"/>
    <w:multiLevelType w:val="hybridMultilevel"/>
    <w:tmpl w:val="11C2AEA8"/>
    <w:lvl w:ilvl="0" w:tplc="04090001">
      <w:start w:val="1"/>
      <w:numFmt w:val="bullet"/>
      <w:lvlText w:val=""/>
      <w:lvlJc w:val="left"/>
      <w:pPr>
        <w:ind w:left="1084" w:hanging="360"/>
      </w:pPr>
      <w:rPr>
        <w:rFonts w:ascii="Symbol" w:hAnsi="Symbol"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7" w15:restartNumberingAfterBreak="0">
    <w:nsid w:val="5AD85813"/>
    <w:multiLevelType w:val="hybridMultilevel"/>
    <w:tmpl w:val="1B8C26CA"/>
    <w:lvl w:ilvl="0" w:tplc="F620D7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FF05811"/>
    <w:multiLevelType w:val="hybridMultilevel"/>
    <w:tmpl w:val="87AA22AE"/>
    <w:lvl w:ilvl="0" w:tplc="E3B4F4C4">
      <w:start w:val="3"/>
      <w:numFmt w:val="bullet"/>
      <w:lvlText w:val="-"/>
      <w:lvlJc w:val="left"/>
      <w:pPr>
        <w:ind w:left="1102" w:hanging="360"/>
      </w:pPr>
      <w:rPr>
        <w:rFonts w:ascii="Times New Roman" w:eastAsia="Times New Roman" w:hAnsi="Times New Roman" w:cs="Times New Roman" w:hint="default"/>
        <w:b/>
      </w:rPr>
    </w:lvl>
    <w:lvl w:ilvl="1" w:tplc="04090003" w:tentative="1">
      <w:start w:val="1"/>
      <w:numFmt w:val="bullet"/>
      <w:lvlText w:val="o"/>
      <w:lvlJc w:val="left"/>
      <w:pPr>
        <w:ind w:left="1822" w:hanging="360"/>
      </w:pPr>
      <w:rPr>
        <w:rFonts w:ascii="Courier New" w:hAnsi="Courier New" w:cs="Courier New" w:hint="default"/>
      </w:rPr>
    </w:lvl>
    <w:lvl w:ilvl="2" w:tplc="04090005" w:tentative="1">
      <w:start w:val="1"/>
      <w:numFmt w:val="bullet"/>
      <w:lvlText w:val=""/>
      <w:lvlJc w:val="left"/>
      <w:pPr>
        <w:ind w:left="2542" w:hanging="360"/>
      </w:pPr>
      <w:rPr>
        <w:rFonts w:ascii="Wingdings" w:hAnsi="Wingdings" w:hint="default"/>
      </w:rPr>
    </w:lvl>
    <w:lvl w:ilvl="3" w:tplc="04090001" w:tentative="1">
      <w:start w:val="1"/>
      <w:numFmt w:val="bullet"/>
      <w:lvlText w:val=""/>
      <w:lvlJc w:val="left"/>
      <w:pPr>
        <w:ind w:left="3262" w:hanging="360"/>
      </w:pPr>
      <w:rPr>
        <w:rFonts w:ascii="Symbol" w:hAnsi="Symbol" w:hint="default"/>
      </w:rPr>
    </w:lvl>
    <w:lvl w:ilvl="4" w:tplc="04090003" w:tentative="1">
      <w:start w:val="1"/>
      <w:numFmt w:val="bullet"/>
      <w:lvlText w:val="o"/>
      <w:lvlJc w:val="left"/>
      <w:pPr>
        <w:ind w:left="3982" w:hanging="360"/>
      </w:pPr>
      <w:rPr>
        <w:rFonts w:ascii="Courier New" w:hAnsi="Courier New" w:cs="Courier New" w:hint="default"/>
      </w:rPr>
    </w:lvl>
    <w:lvl w:ilvl="5" w:tplc="04090005" w:tentative="1">
      <w:start w:val="1"/>
      <w:numFmt w:val="bullet"/>
      <w:lvlText w:val=""/>
      <w:lvlJc w:val="left"/>
      <w:pPr>
        <w:ind w:left="4702" w:hanging="360"/>
      </w:pPr>
      <w:rPr>
        <w:rFonts w:ascii="Wingdings" w:hAnsi="Wingdings" w:hint="default"/>
      </w:rPr>
    </w:lvl>
    <w:lvl w:ilvl="6" w:tplc="04090001" w:tentative="1">
      <w:start w:val="1"/>
      <w:numFmt w:val="bullet"/>
      <w:lvlText w:val=""/>
      <w:lvlJc w:val="left"/>
      <w:pPr>
        <w:ind w:left="5422" w:hanging="360"/>
      </w:pPr>
      <w:rPr>
        <w:rFonts w:ascii="Symbol" w:hAnsi="Symbol" w:hint="default"/>
      </w:rPr>
    </w:lvl>
    <w:lvl w:ilvl="7" w:tplc="04090003" w:tentative="1">
      <w:start w:val="1"/>
      <w:numFmt w:val="bullet"/>
      <w:lvlText w:val="o"/>
      <w:lvlJc w:val="left"/>
      <w:pPr>
        <w:ind w:left="6142" w:hanging="360"/>
      </w:pPr>
      <w:rPr>
        <w:rFonts w:ascii="Courier New" w:hAnsi="Courier New" w:cs="Courier New" w:hint="default"/>
      </w:rPr>
    </w:lvl>
    <w:lvl w:ilvl="8" w:tplc="04090005" w:tentative="1">
      <w:start w:val="1"/>
      <w:numFmt w:val="bullet"/>
      <w:lvlText w:val=""/>
      <w:lvlJc w:val="left"/>
      <w:pPr>
        <w:ind w:left="6862" w:hanging="360"/>
      </w:pPr>
      <w:rPr>
        <w:rFonts w:ascii="Wingdings" w:hAnsi="Wingdings" w:hint="default"/>
      </w:rPr>
    </w:lvl>
  </w:abstractNum>
  <w:abstractNum w:abstractNumId="19" w15:restartNumberingAfterBreak="0">
    <w:nsid w:val="608514C4"/>
    <w:multiLevelType w:val="hybridMultilevel"/>
    <w:tmpl w:val="E392D6A4"/>
    <w:lvl w:ilvl="0" w:tplc="561256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2FA62AD"/>
    <w:multiLevelType w:val="hybridMultilevel"/>
    <w:tmpl w:val="A102566E"/>
    <w:lvl w:ilvl="0" w:tplc="F7A0366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51A6675"/>
    <w:multiLevelType w:val="hybridMultilevel"/>
    <w:tmpl w:val="6B32B9DE"/>
    <w:lvl w:ilvl="0" w:tplc="7DB4DC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3D5B3B"/>
    <w:multiLevelType w:val="hybridMultilevel"/>
    <w:tmpl w:val="2C0C39AE"/>
    <w:lvl w:ilvl="0" w:tplc="DB4CA1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B184A3E"/>
    <w:multiLevelType w:val="hybridMultilevel"/>
    <w:tmpl w:val="14B00796"/>
    <w:lvl w:ilvl="0" w:tplc="634232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D44033"/>
    <w:multiLevelType w:val="hybridMultilevel"/>
    <w:tmpl w:val="1406A452"/>
    <w:lvl w:ilvl="0" w:tplc="67ACCF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6573A38"/>
    <w:multiLevelType w:val="hybridMultilevel"/>
    <w:tmpl w:val="B036B28C"/>
    <w:lvl w:ilvl="0" w:tplc="7A58F5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99A504B"/>
    <w:multiLevelType w:val="hybridMultilevel"/>
    <w:tmpl w:val="79CA9812"/>
    <w:lvl w:ilvl="0" w:tplc="036A53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67873338">
    <w:abstractNumId w:val="11"/>
  </w:num>
  <w:num w:numId="2" w16cid:durableId="779951583">
    <w:abstractNumId w:val="4"/>
  </w:num>
  <w:num w:numId="3" w16cid:durableId="1837303695">
    <w:abstractNumId w:val="4"/>
  </w:num>
  <w:num w:numId="4" w16cid:durableId="1252199876">
    <w:abstractNumId w:val="4"/>
  </w:num>
  <w:num w:numId="5" w16cid:durableId="1863665526">
    <w:abstractNumId w:val="4"/>
  </w:num>
  <w:num w:numId="6" w16cid:durableId="1904096457">
    <w:abstractNumId w:val="4"/>
  </w:num>
  <w:num w:numId="7" w16cid:durableId="1953515147">
    <w:abstractNumId w:val="4"/>
  </w:num>
  <w:num w:numId="8" w16cid:durableId="954597609">
    <w:abstractNumId w:val="9"/>
  </w:num>
  <w:num w:numId="9" w16cid:durableId="69428610">
    <w:abstractNumId w:val="20"/>
  </w:num>
  <w:num w:numId="10" w16cid:durableId="1085607839">
    <w:abstractNumId w:val="3"/>
  </w:num>
  <w:num w:numId="11" w16cid:durableId="343822001">
    <w:abstractNumId w:val="8"/>
  </w:num>
  <w:num w:numId="12" w16cid:durableId="39944169">
    <w:abstractNumId w:val="14"/>
  </w:num>
  <w:num w:numId="13" w16cid:durableId="1588229574">
    <w:abstractNumId w:val="7"/>
  </w:num>
  <w:num w:numId="14" w16cid:durableId="1619558396">
    <w:abstractNumId w:val="5"/>
  </w:num>
  <w:num w:numId="15" w16cid:durableId="416630356">
    <w:abstractNumId w:val="13"/>
  </w:num>
  <w:num w:numId="16" w16cid:durableId="1571961256">
    <w:abstractNumId w:val="21"/>
  </w:num>
  <w:num w:numId="17" w16cid:durableId="1425348034">
    <w:abstractNumId w:val="17"/>
  </w:num>
  <w:num w:numId="18" w16cid:durableId="2106612400">
    <w:abstractNumId w:val="18"/>
  </w:num>
  <w:num w:numId="19" w16cid:durableId="650985970">
    <w:abstractNumId w:val="16"/>
  </w:num>
  <w:num w:numId="20" w16cid:durableId="1005548660">
    <w:abstractNumId w:val="22"/>
  </w:num>
  <w:num w:numId="21" w16cid:durableId="1178158495">
    <w:abstractNumId w:val="24"/>
  </w:num>
  <w:num w:numId="22" w16cid:durableId="652300441">
    <w:abstractNumId w:val="25"/>
  </w:num>
  <w:num w:numId="23" w16cid:durableId="229076688">
    <w:abstractNumId w:val="10"/>
  </w:num>
  <w:num w:numId="24" w16cid:durableId="962423479">
    <w:abstractNumId w:val="12"/>
  </w:num>
  <w:num w:numId="25" w16cid:durableId="191456561">
    <w:abstractNumId w:val="4"/>
  </w:num>
  <w:num w:numId="26" w16cid:durableId="774059291">
    <w:abstractNumId w:val="23"/>
  </w:num>
  <w:num w:numId="27" w16cid:durableId="1074551618">
    <w:abstractNumId w:val="6"/>
  </w:num>
  <w:num w:numId="28" w16cid:durableId="949314286">
    <w:abstractNumId w:val="19"/>
  </w:num>
  <w:num w:numId="29" w16cid:durableId="713775783">
    <w:abstractNumId w:val="0"/>
  </w:num>
  <w:num w:numId="30" w16cid:durableId="2037149108">
    <w:abstractNumId w:val="2"/>
  </w:num>
  <w:num w:numId="31" w16cid:durableId="558784524">
    <w:abstractNumId w:val="15"/>
  </w:num>
  <w:num w:numId="32" w16cid:durableId="1278829510">
    <w:abstractNumId w:val="26"/>
  </w:num>
  <w:num w:numId="33" w16cid:durableId="118150725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nh Huynh">
    <w15:presenceInfo w15:providerId="None" w15:userId="Linh Huyn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6E6"/>
    <w:rsid w:val="000210B7"/>
    <w:rsid w:val="00055426"/>
    <w:rsid w:val="000564BF"/>
    <w:rsid w:val="00085E66"/>
    <w:rsid w:val="000A6C59"/>
    <w:rsid w:val="000C03CA"/>
    <w:rsid w:val="00106D3A"/>
    <w:rsid w:val="00153D65"/>
    <w:rsid w:val="001A5F7F"/>
    <w:rsid w:val="00206A1A"/>
    <w:rsid w:val="002256E6"/>
    <w:rsid w:val="00291723"/>
    <w:rsid w:val="002A074A"/>
    <w:rsid w:val="00303EE3"/>
    <w:rsid w:val="003112E1"/>
    <w:rsid w:val="00366F1D"/>
    <w:rsid w:val="003826F8"/>
    <w:rsid w:val="003840AC"/>
    <w:rsid w:val="003A4A48"/>
    <w:rsid w:val="003B47EB"/>
    <w:rsid w:val="003D0870"/>
    <w:rsid w:val="003E110E"/>
    <w:rsid w:val="003E35B4"/>
    <w:rsid w:val="003F4EFE"/>
    <w:rsid w:val="003F5CD7"/>
    <w:rsid w:val="00404E62"/>
    <w:rsid w:val="00480E88"/>
    <w:rsid w:val="004D7CB6"/>
    <w:rsid w:val="00503BB8"/>
    <w:rsid w:val="00526BDB"/>
    <w:rsid w:val="00544570"/>
    <w:rsid w:val="0055530E"/>
    <w:rsid w:val="005665BC"/>
    <w:rsid w:val="00566DCE"/>
    <w:rsid w:val="00577547"/>
    <w:rsid w:val="00592F39"/>
    <w:rsid w:val="005933A7"/>
    <w:rsid w:val="005A651E"/>
    <w:rsid w:val="005D0750"/>
    <w:rsid w:val="00623702"/>
    <w:rsid w:val="006267A3"/>
    <w:rsid w:val="00645B84"/>
    <w:rsid w:val="0068207E"/>
    <w:rsid w:val="00687FC7"/>
    <w:rsid w:val="006C2F70"/>
    <w:rsid w:val="007274FF"/>
    <w:rsid w:val="0074787E"/>
    <w:rsid w:val="007A1223"/>
    <w:rsid w:val="007C0C12"/>
    <w:rsid w:val="008063EB"/>
    <w:rsid w:val="008107EA"/>
    <w:rsid w:val="00843C2F"/>
    <w:rsid w:val="00867F23"/>
    <w:rsid w:val="00874C4F"/>
    <w:rsid w:val="008A7BE3"/>
    <w:rsid w:val="008C5DF6"/>
    <w:rsid w:val="008D7259"/>
    <w:rsid w:val="0091151F"/>
    <w:rsid w:val="00935052"/>
    <w:rsid w:val="00960306"/>
    <w:rsid w:val="00990C26"/>
    <w:rsid w:val="009A31D2"/>
    <w:rsid w:val="009A759B"/>
    <w:rsid w:val="00A06607"/>
    <w:rsid w:val="00A11EC9"/>
    <w:rsid w:val="00A17E5C"/>
    <w:rsid w:val="00A3354C"/>
    <w:rsid w:val="00A56348"/>
    <w:rsid w:val="00AC7463"/>
    <w:rsid w:val="00AD6333"/>
    <w:rsid w:val="00B12550"/>
    <w:rsid w:val="00BB52D5"/>
    <w:rsid w:val="00C03F10"/>
    <w:rsid w:val="00C2170B"/>
    <w:rsid w:val="00C22F54"/>
    <w:rsid w:val="00C54F6B"/>
    <w:rsid w:val="00C76FAF"/>
    <w:rsid w:val="00D01CB3"/>
    <w:rsid w:val="00D53EEE"/>
    <w:rsid w:val="00D95626"/>
    <w:rsid w:val="00DB47B0"/>
    <w:rsid w:val="00DC4E6F"/>
    <w:rsid w:val="00E359BC"/>
    <w:rsid w:val="00E543EB"/>
    <w:rsid w:val="00E56E12"/>
    <w:rsid w:val="00E8550C"/>
    <w:rsid w:val="00E971B2"/>
    <w:rsid w:val="00EA5001"/>
    <w:rsid w:val="00ED3275"/>
    <w:rsid w:val="00ED6C02"/>
    <w:rsid w:val="00EE11CC"/>
    <w:rsid w:val="00F25BB0"/>
    <w:rsid w:val="00F53DDD"/>
    <w:rsid w:val="00F93520"/>
    <w:rsid w:val="00FF07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4F9AF"/>
  <w15:chartTrackingRefBased/>
  <w15:docId w15:val="{02C32CE1-180F-41B8-8C7A-7A657F2BE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35B4"/>
    <w:pPr>
      <w:spacing w:after="0" w:line="360" w:lineRule="auto"/>
      <w:ind w:firstLine="720"/>
      <w:jc w:val="both"/>
    </w:pPr>
  </w:style>
  <w:style w:type="paragraph" w:styleId="Heading1">
    <w:name w:val="heading 1"/>
    <w:basedOn w:val="Normal"/>
    <w:next w:val="Normal"/>
    <w:link w:val="Heading1Char"/>
    <w:uiPriority w:val="9"/>
    <w:qFormat/>
    <w:rsid w:val="00C22F54"/>
    <w:pPr>
      <w:keepNext/>
      <w:keepLines/>
      <w:numPr>
        <w:numId w:val="2"/>
      </w:numPr>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01CB3"/>
    <w:pPr>
      <w:keepNext/>
      <w:keepLines/>
      <w:numPr>
        <w:ilvl w:val="1"/>
        <w:numId w:val="2"/>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01CB3"/>
    <w:pPr>
      <w:keepNext/>
      <w:keepLines/>
      <w:numPr>
        <w:ilvl w:val="2"/>
        <w:numId w:val="2"/>
      </w:numPr>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01CB3"/>
    <w:pPr>
      <w:keepNext/>
      <w:keepLines/>
      <w:numPr>
        <w:ilvl w:val="3"/>
        <w:numId w:val="2"/>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645B84"/>
    <w:pPr>
      <w:keepNext/>
      <w:keepLines/>
      <w:spacing w:before="4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843C2F"/>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3C2F"/>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3C2F"/>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3C2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1">
    <w:name w:val="tieude1"/>
    <w:basedOn w:val="Normal"/>
    <w:link w:val="tieude1Char"/>
    <w:rsid w:val="002256E6"/>
    <w:pPr>
      <w:jc w:val="center"/>
    </w:pPr>
    <w:rPr>
      <w:rFonts w:eastAsia="Times New Roman" w:cs="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rsid w:val="002256E6"/>
    <w:rPr>
      <w:i/>
      <w:iCs/>
    </w:rPr>
  </w:style>
  <w:style w:type="paragraph" w:styleId="Header">
    <w:name w:val="header"/>
    <w:basedOn w:val="Normal"/>
    <w:link w:val="HeaderChar"/>
    <w:uiPriority w:val="99"/>
    <w:unhideWhenUsed/>
    <w:rsid w:val="002256E6"/>
    <w:pPr>
      <w:tabs>
        <w:tab w:val="center" w:pos="4680"/>
        <w:tab w:val="right" w:pos="9360"/>
      </w:tabs>
      <w:spacing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StylenormalFirstline063cm1">
    <w:name w:val="Style normal + First line:  0.63 cm1"/>
    <w:basedOn w:val="Normal"/>
    <w:rsid w:val="002256E6"/>
    <w:pPr>
      <w:spacing w:before="120" w:after="120"/>
      <w:ind w:firstLine="360"/>
    </w:pPr>
    <w:rPr>
      <w:rFonts w:eastAsia="Times New Roman" w:cs="Times New Roman"/>
      <w:szCs w:val="20"/>
    </w:rPr>
  </w:style>
  <w:style w:type="paragraph" w:customStyle="1" w:styleId="Normal1">
    <w:name w:val="Normal1"/>
    <w:basedOn w:val="Normal"/>
    <w:rsid w:val="002256E6"/>
    <w:pPr>
      <w:spacing w:before="120" w:after="120" w:line="240" w:lineRule="auto"/>
    </w:pPr>
    <w:rPr>
      <w:rFonts w:eastAsia="Times New Roman" w:cs="Times New Roman"/>
      <w:szCs w:val="24"/>
    </w:rPr>
  </w:style>
  <w:style w:type="paragraph" w:styleId="Title">
    <w:name w:val="Title"/>
    <w:basedOn w:val="Normal"/>
    <w:next w:val="Normal"/>
    <w:link w:val="TitleChar"/>
    <w:uiPriority w:val="1"/>
    <w:qFormat/>
    <w:rsid w:val="003840AC"/>
    <w:pPr>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3840AC"/>
    <w:rPr>
      <w:rFonts w:eastAsiaTheme="majorEastAsia" w:cstheme="majorBidi"/>
      <w:b/>
      <w:spacing w:val="-10"/>
      <w:kern w:val="28"/>
      <w:sz w:val="32"/>
      <w:szCs w:val="56"/>
    </w:rPr>
  </w:style>
  <w:style w:type="character" w:customStyle="1" w:styleId="Heading1Char">
    <w:name w:val="Heading 1 Char"/>
    <w:basedOn w:val="DefaultParagraphFont"/>
    <w:link w:val="Heading1"/>
    <w:uiPriority w:val="9"/>
    <w:rsid w:val="00C22F54"/>
    <w:rPr>
      <w:rFonts w:eastAsiaTheme="majorEastAsia" w:cstheme="majorBidi"/>
      <w:b/>
      <w:sz w:val="32"/>
      <w:szCs w:val="32"/>
    </w:rPr>
  </w:style>
  <w:style w:type="character" w:customStyle="1" w:styleId="Heading2Char">
    <w:name w:val="Heading 2 Char"/>
    <w:basedOn w:val="DefaultParagraphFont"/>
    <w:link w:val="Heading2"/>
    <w:uiPriority w:val="9"/>
    <w:rsid w:val="00D01CB3"/>
    <w:rPr>
      <w:rFonts w:eastAsiaTheme="majorEastAsia" w:cstheme="majorBidi"/>
      <w:b/>
      <w:sz w:val="28"/>
      <w:szCs w:val="26"/>
    </w:rPr>
  </w:style>
  <w:style w:type="character" w:customStyle="1" w:styleId="Heading3Char">
    <w:name w:val="Heading 3 Char"/>
    <w:basedOn w:val="DefaultParagraphFont"/>
    <w:link w:val="Heading3"/>
    <w:uiPriority w:val="9"/>
    <w:rsid w:val="00D01CB3"/>
    <w:rPr>
      <w:rFonts w:eastAsiaTheme="majorEastAsia" w:cstheme="majorBidi"/>
      <w:b/>
      <w:i/>
      <w:szCs w:val="24"/>
    </w:rPr>
  </w:style>
  <w:style w:type="character" w:customStyle="1" w:styleId="Heading4Char">
    <w:name w:val="Heading 4 Char"/>
    <w:basedOn w:val="DefaultParagraphFont"/>
    <w:link w:val="Heading4"/>
    <w:uiPriority w:val="9"/>
    <w:rsid w:val="00D01CB3"/>
    <w:rPr>
      <w:rFonts w:eastAsiaTheme="majorEastAsia" w:cstheme="majorBidi"/>
      <w:i/>
      <w:iCs/>
    </w:rPr>
  </w:style>
  <w:style w:type="character" w:customStyle="1" w:styleId="Heading5Char">
    <w:name w:val="Heading 5 Char"/>
    <w:basedOn w:val="DefaultParagraphFont"/>
    <w:link w:val="Heading5"/>
    <w:uiPriority w:val="9"/>
    <w:rsid w:val="00645B84"/>
    <w:rPr>
      <w:rFonts w:eastAsiaTheme="majorEastAsia" w:cstheme="majorBidi"/>
      <w:i/>
    </w:rPr>
  </w:style>
  <w:style w:type="character" w:customStyle="1" w:styleId="Heading6Char">
    <w:name w:val="Heading 6 Char"/>
    <w:basedOn w:val="DefaultParagraphFont"/>
    <w:link w:val="Heading6"/>
    <w:uiPriority w:val="9"/>
    <w:semiHidden/>
    <w:rsid w:val="00843C2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3C2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3C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3C2F"/>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843C2F"/>
    <w:pPr>
      <w:numPr>
        <w:numId w:val="0"/>
      </w:num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623702"/>
    <w:pPr>
      <w:tabs>
        <w:tab w:val="left" w:pos="1701"/>
        <w:tab w:val="right" w:leader="dot" w:pos="9062"/>
      </w:tabs>
      <w:spacing w:after="100"/>
    </w:pPr>
    <w:rPr>
      <w:b/>
    </w:rPr>
  </w:style>
  <w:style w:type="character" w:styleId="Hyperlink">
    <w:name w:val="Hyperlink"/>
    <w:basedOn w:val="DefaultParagraphFont"/>
    <w:uiPriority w:val="99"/>
    <w:unhideWhenUsed/>
    <w:rsid w:val="00843C2F"/>
    <w:rPr>
      <w:color w:val="0563C1" w:themeColor="hyperlink"/>
      <w:u w:val="single"/>
    </w:rPr>
  </w:style>
  <w:style w:type="paragraph" w:styleId="TOC2">
    <w:name w:val="toc 2"/>
    <w:basedOn w:val="Normal"/>
    <w:next w:val="Normal"/>
    <w:autoRedefine/>
    <w:uiPriority w:val="39"/>
    <w:unhideWhenUsed/>
    <w:rsid w:val="00D01CB3"/>
    <w:pPr>
      <w:spacing w:after="100"/>
      <w:ind w:left="260"/>
    </w:pPr>
  </w:style>
  <w:style w:type="paragraph" w:styleId="TOC3">
    <w:name w:val="toc 3"/>
    <w:basedOn w:val="Normal"/>
    <w:next w:val="Normal"/>
    <w:autoRedefine/>
    <w:uiPriority w:val="39"/>
    <w:unhideWhenUsed/>
    <w:rsid w:val="00D01CB3"/>
    <w:pPr>
      <w:spacing w:after="100"/>
      <w:ind w:left="520"/>
    </w:pPr>
  </w:style>
  <w:style w:type="paragraph" w:customStyle="1" w:styleId="c1">
    <w:name w:val="c1"/>
    <w:basedOn w:val="demuclon"/>
    <w:qFormat/>
    <w:rsid w:val="00A11EC9"/>
    <w:pPr>
      <w:numPr>
        <w:ilvl w:val="4"/>
        <w:numId w:val="2"/>
      </w:numPr>
      <w:spacing w:before="120" w:after="280" w:line="240" w:lineRule="auto"/>
    </w:pPr>
    <w:rPr>
      <w:szCs w:val="26"/>
    </w:rPr>
  </w:style>
  <w:style w:type="paragraph" w:styleId="TOC4">
    <w:name w:val="toc 4"/>
    <w:basedOn w:val="Normal"/>
    <w:next w:val="Normal"/>
    <w:autoRedefine/>
    <w:uiPriority w:val="39"/>
    <w:unhideWhenUsed/>
    <w:rsid w:val="00623702"/>
    <w:pPr>
      <w:spacing w:after="100"/>
      <w:ind w:left="780"/>
    </w:pPr>
  </w:style>
  <w:style w:type="paragraph" w:styleId="NoSpacing">
    <w:name w:val="No Spacing"/>
    <w:next w:val="Normal"/>
    <w:uiPriority w:val="1"/>
    <w:qFormat/>
    <w:rsid w:val="001A5F7F"/>
    <w:pPr>
      <w:spacing w:after="0" w:line="360" w:lineRule="auto"/>
      <w:jc w:val="center"/>
    </w:pPr>
    <w:rPr>
      <w:rFonts w:eastAsia="Times New Roman" w:cs="Times New Roman"/>
      <w:b/>
      <w:sz w:val="24"/>
      <w:szCs w:val="20"/>
    </w:rPr>
  </w:style>
  <w:style w:type="paragraph" w:styleId="ListParagraph">
    <w:name w:val="List Paragraph"/>
    <w:basedOn w:val="Normal"/>
    <w:uiPriority w:val="34"/>
    <w:qFormat/>
    <w:rsid w:val="003E35B4"/>
    <w:pPr>
      <w:ind w:left="720"/>
      <w:contextualSpacing/>
    </w:pPr>
  </w:style>
  <w:style w:type="paragraph" w:styleId="Caption">
    <w:name w:val="caption"/>
    <w:basedOn w:val="Normal"/>
    <w:next w:val="Normal"/>
    <w:uiPriority w:val="35"/>
    <w:unhideWhenUsed/>
    <w:qFormat/>
    <w:rsid w:val="00FF0721"/>
    <w:pPr>
      <w:spacing w:after="200" w:line="240" w:lineRule="auto"/>
    </w:pPr>
    <w:rPr>
      <w:i/>
      <w:iCs/>
      <w:color w:val="44546A" w:themeColor="text2"/>
      <w:sz w:val="18"/>
      <w:szCs w:val="18"/>
    </w:rPr>
  </w:style>
  <w:style w:type="paragraph" w:styleId="Subtitle">
    <w:name w:val="Subtitle"/>
    <w:aliases w:val="caption"/>
    <w:basedOn w:val="Normal"/>
    <w:next w:val="Normal"/>
    <w:link w:val="SubtitleChar"/>
    <w:uiPriority w:val="11"/>
    <w:qFormat/>
    <w:rsid w:val="00FF0721"/>
    <w:pPr>
      <w:numPr>
        <w:ilvl w:val="1"/>
      </w:numPr>
      <w:spacing w:after="160"/>
      <w:ind w:firstLine="720"/>
    </w:pPr>
    <w:rPr>
      <w:rFonts w:eastAsiaTheme="minorEastAsia"/>
      <w:b/>
      <w:spacing w:val="15"/>
      <w:sz w:val="24"/>
    </w:rPr>
  </w:style>
  <w:style w:type="character" w:customStyle="1" w:styleId="SubtitleChar">
    <w:name w:val="Subtitle Char"/>
    <w:aliases w:val="caption Char"/>
    <w:basedOn w:val="DefaultParagraphFont"/>
    <w:link w:val="Subtitle"/>
    <w:uiPriority w:val="11"/>
    <w:rsid w:val="00FF0721"/>
    <w:rPr>
      <w:rFonts w:eastAsiaTheme="minorEastAsia"/>
      <w:b/>
      <w:spacing w:val="15"/>
      <w:sz w:val="24"/>
    </w:rPr>
  </w:style>
  <w:style w:type="paragraph" w:styleId="NormalWeb">
    <w:name w:val="Normal (Web)"/>
    <w:basedOn w:val="Normal"/>
    <w:uiPriority w:val="99"/>
    <w:unhideWhenUsed/>
    <w:rsid w:val="00D53EEE"/>
    <w:pPr>
      <w:spacing w:before="100" w:beforeAutospacing="1" w:after="100" w:afterAutospacing="1" w:line="240" w:lineRule="auto"/>
      <w:ind w:firstLine="0"/>
      <w:jc w:val="left"/>
    </w:pPr>
    <w:rPr>
      <w:rFonts w:eastAsia="Times New Roman" w:cs="Times New Roman"/>
      <w:sz w:val="24"/>
      <w:szCs w:val="24"/>
    </w:rPr>
  </w:style>
  <w:style w:type="paragraph" w:styleId="HTMLPreformatted">
    <w:name w:val="HTML Preformatted"/>
    <w:basedOn w:val="Normal"/>
    <w:link w:val="HTMLPreformattedChar"/>
    <w:uiPriority w:val="99"/>
    <w:semiHidden/>
    <w:unhideWhenUsed/>
    <w:rsid w:val="00867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7F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72821">
      <w:bodyDiv w:val="1"/>
      <w:marLeft w:val="0"/>
      <w:marRight w:val="0"/>
      <w:marTop w:val="0"/>
      <w:marBottom w:val="0"/>
      <w:divBdr>
        <w:top w:val="none" w:sz="0" w:space="0" w:color="auto"/>
        <w:left w:val="none" w:sz="0" w:space="0" w:color="auto"/>
        <w:bottom w:val="none" w:sz="0" w:space="0" w:color="auto"/>
        <w:right w:val="none" w:sz="0" w:space="0" w:color="auto"/>
      </w:divBdr>
    </w:div>
    <w:div w:id="223370429">
      <w:bodyDiv w:val="1"/>
      <w:marLeft w:val="0"/>
      <w:marRight w:val="0"/>
      <w:marTop w:val="0"/>
      <w:marBottom w:val="0"/>
      <w:divBdr>
        <w:top w:val="none" w:sz="0" w:space="0" w:color="auto"/>
        <w:left w:val="none" w:sz="0" w:space="0" w:color="auto"/>
        <w:bottom w:val="none" w:sz="0" w:space="0" w:color="auto"/>
        <w:right w:val="none" w:sz="0" w:space="0" w:color="auto"/>
      </w:divBdr>
    </w:div>
    <w:div w:id="243076582">
      <w:bodyDiv w:val="1"/>
      <w:marLeft w:val="0"/>
      <w:marRight w:val="0"/>
      <w:marTop w:val="0"/>
      <w:marBottom w:val="0"/>
      <w:divBdr>
        <w:top w:val="none" w:sz="0" w:space="0" w:color="auto"/>
        <w:left w:val="none" w:sz="0" w:space="0" w:color="auto"/>
        <w:bottom w:val="none" w:sz="0" w:space="0" w:color="auto"/>
        <w:right w:val="none" w:sz="0" w:space="0" w:color="auto"/>
      </w:divBdr>
    </w:div>
    <w:div w:id="320887698">
      <w:bodyDiv w:val="1"/>
      <w:marLeft w:val="0"/>
      <w:marRight w:val="0"/>
      <w:marTop w:val="0"/>
      <w:marBottom w:val="0"/>
      <w:divBdr>
        <w:top w:val="none" w:sz="0" w:space="0" w:color="auto"/>
        <w:left w:val="none" w:sz="0" w:space="0" w:color="auto"/>
        <w:bottom w:val="none" w:sz="0" w:space="0" w:color="auto"/>
        <w:right w:val="none" w:sz="0" w:space="0" w:color="auto"/>
      </w:divBdr>
    </w:div>
    <w:div w:id="370418472">
      <w:bodyDiv w:val="1"/>
      <w:marLeft w:val="0"/>
      <w:marRight w:val="0"/>
      <w:marTop w:val="0"/>
      <w:marBottom w:val="0"/>
      <w:divBdr>
        <w:top w:val="none" w:sz="0" w:space="0" w:color="auto"/>
        <w:left w:val="none" w:sz="0" w:space="0" w:color="auto"/>
        <w:bottom w:val="none" w:sz="0" w:space="0" w:color="auto"/>
        <w:right w:val="none" w:sz="0" w:space="0" w:color="auto"/>
      </w:divBdr>
    </w:div>
    <w:div w:id="557059982">
      <w:bodyDiv w:val="1"/>
      <w:marLeft w:val="0"/>
      <w:marRight w:val="0"/>
      <w:marTop w:val="0"/>
      <w:marBottom w:val="0"/>
      <w:divBdr>
        <w:top w:val="none" w:sz="0" w:space="0" w:color="auto"/>
        <w:left w:val="none" w:sz="0" w:space="0" w:color="auto"/>
        <w:bottom w:val="none" w:sz="0" w:space="0" w:color="auto"/>
        <w:right w:val="none" w:sz="0" w:space="0" w:color="auto"/>
      </w:divBdr>
    </w:div>
    <w:div w:id="562372154">
      <w:bodyDiv w:val="1"/>
      <w:marLeft w:val="0"/>
      <w:marRight w:val="0"/>
      <w:marTop w:val="0"/>
      <w:marBottom w:val="0"/>
      <w:divBdr>
        <w:top w:val="none" w:sz="0" w:space="0" w:color="auto"/>
        <w:left w:val="none" w:sz="0" w:space="0" w:color="auto"/>
        <w:bottom w:val="none" w:sz="0" w:space="0" w:color="auto"/>
        <w:right w:val="none" w:sz="0" w:space="0" w:color="auto"/>
      </w:divBdr>
    </w:div>
    <w:div w:id="792594667">
      <w:bodyDiv w:val="1"/>
      <w:marLeft w:val="0"/>
      <w:marRight w:val="0"/>
      <w:marTop w:val="0"/>
      <w:marBottom w:val="0"/>
      <w:divBdr>
        <w:top w:val="none" w:sz="0" w:space="0" w:color="auto"/>
        <w:left w:val="none" w:sz="0" w:space="0" w:color="auto"/>
        <w:bottom w:val="none" w:sz="0" w:space="0" w:color="auto"/>
        <w:right w:val="none" w:sz="0" w:space="0" w:color="auto"/>
      </w:divBdr>
    </w:div>
    <w:div w:id="1167327268">
      <w:bodyDiv w:val="1"/>
      <w:marLeft w:val="0"/>
      <w:marRight w:val="0"/>
      <w:marTop w:val="0"/>
      <w:marBottom w:val="0"/>
      <w:divBdr>
        <w:top w:val="none" w:sz="0" w:space="0" w:color="auto"/>
        <w:left w:val="none" w:sz="0" w:space="0" w:color="auto"/>
        <w:bottom w:val="none" w:sz="0" w:space="0" w:color="auto"/>
        <w:right w:val="none" w:sz="0" w:space="0" w:color="auto"/>
      </w:divBdr>
    </w:div>
    <w:div w:id="1174078192">
      <w:bodyDiv w:val="1"/>
      <w:marLeft w:val="0"/>
      <w:marRight w:val="0"/>
      <w:marTop w:val="0"/>
      <w:marBottom w:val="0"/>
      <w:divBdr>
        <w:top w:val="none" w:sz="0" w:space="0" w:color="auto"/>
        <w:left w:val="none" w:sz="0" w:space="0" w:color="auto"/>
        <w:bottom w:val="none" w:sz="0" w:space="0" w:color="auto"/>
        <w:right w:val="none" w:sz="0" w:space="0" w:color="auto"/>
      </w:divBdr>
    </w:div>
    <w:div w:id="1497264154">
      <w:bodyDiv w:val="1"/>
      <w:marLeft w:val="0"/>
      <w:marRight w:val="0"/>
      <w:marTop w:val="0"/>
      <w:marBottom w:val="0"/>
      <w:divBdr>
        <w:top w:val="none" w:sz="0" w:space="0" w:color="auto"/>
        <w:left w:val="none" w:sz="0" w:space="0" w:color="auto"/>
        <w:bottom w:val="none" w:sz="0" w:space="0" w:color="auto"/>
        <w:right w:val="none" w:sz="0" w:space="0" w:color="auto"/>
      </w:divBdr>
    </w:div>
    <w:div w:id="1734112803">
      <w:bodyDiv w:val="1"/>
      <w:marLeft w:val="0"/>
      <w:marRight w:val="0"/>
      <w:marTop w:val="0"/>
      <w:marBottom w:val="0"/>
      <w:divBdr>
        <w:top w:val="none" w:sz="0" w:space="0" w:color="auto"/>
        <w:left w:val="none" w:sz="0" w:space="0" w:color="auto"/>
        <w:bottom w:val="none" w:sz="0" w:space="0" w:color="auto"/>
        <w:right w:val="none" w:sz="0" w:space="0" w:color="auto"/>
      </w:divBdr>
    </w:div>
    <w:div w:id="2011909429">
      <w:bodyDiv w:val="1"/>
      <w:marLeft w:val="0"/>
      <w:marRight w:val="0"/>
      <w:marTop w:val="0"/>
      <w:marBottom w:val="0"/>
      <w:divBdr>
        <w:top w:val="none" w:sz="0" w:space="0" w:color="auto"/>
        <w:left w:val="none" w:sz="0" w:space="0" w:color="auto"/>
        <w:bottom w:val="none" w:sz="0" w:space="0" w:color="auto"/>
        <w:right w:val="none" w:sz="0" w:space="0" w:color="auto"/>
      </w:divBdr>
    </w:div>
    <w:div w:id="2040081777">
      <w:bodyDiv w:val="1"/>
      <w:marLeft w:val="0"/>
      <w:marRight w:val="0"/>
      <w:marTop w:val="0"/>
      <w:marBottom w:val="0"/>
      <w:divBdr>
        <w:top w:val="none" w:sz="0" w:space="0" w:color="auto"/>
        <w:left w:val="none" w:sz="0" w:space="0" w:color="auto"/>
        <w:bottom w:val="none" w:sz="0" w:space="0" w:color="auto"/>
        <w:right w:val="none" w:sz="0" w:space="0" w:color="auto"/>
      </w:divBdr>
    </w:div>
    <w:div w:id="2040935291">
      <w:bodyDiv w:val="1"/>
      <w:marLeft w:val="0"/>
      <w:marRight w:val="0"/>
      <w:marTop w:val="0"/>
      <w:marBottom w:val="0"/>
      <w:divBdr>
        <w:top w:val="none" w:sz="0" w:space="0" w:color="auto"/>
        <w:left w:val="none" w:sz="0" w:space="0" w:color="auto"/>
        <w:bottom w:val="none" w:sz="0" w:space="0" w:color="auto"/>
        <w:right w:val="none" w:sz="0" w:space="0" w:color="auto"/>
      </w:divBdr>
    </w:div>
    <w:div w:id="2123449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hyperlink" Target="https://www.tutorialspoint.com/sap_abap/index.htm"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www.javatpoint.com/sap-abap"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c-force-corp.co.jp" TargetMode="Externa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hyperlink" Target="https://vietsoft.com.vn/phan-mem-sap-erp-la-gi.html" TargetMode="External"/><Relationship Id="rId2" Type="http://schemas.openxmlformats.org/officeDocument/2006/relationships/numbering" Target="numbering.xml"/><Relationship Id="rId16" Type="http://schemas.openxmlformats.org/officeDocument/2006/relationships/hyperlink" Target="mailto:info@c-force-corp.co.jp"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www.guru99.com/abap-tutoria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www.saphub.com/abap-tutoria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image" Target="media/image3.jpeg"/><Relationship Id="rId19" Type="http://schemas.openxmlformats.org/officeDocument/2006/relationships/image" Target="media/image5.png"/><Relationship Id="rId31" Type="http://schemas.openxmlformats.org/officeDocument/2006/relationships/image" Target="media/image17.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4CD1E-F4A7-4A05-AA10-46E7EDB04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38</Pages>
  <Words>5496</Words>
  <Characters>31332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ducltm</dc:creator>
  <cp:keywords/>
  <dc:description/>
  <cp:lastModifiedBy>19IT3-Hồ Vũ Đức Lộc</cp:lastModifiedBy>
  <cp:revision>52</cp:revision>
  <dcterms:created xsi:type="dcterms:W3CDTF">2019-08-29T03:35:00Z</dcterms:created>
  <dcterms:modified xsi:type="dcterms:W3CDTF">2023-09-13T02:58:00Z</dcterms:modified>
</cp:coreProperties>
</file>